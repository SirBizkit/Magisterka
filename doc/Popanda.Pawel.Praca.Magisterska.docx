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27A4" w:rsidRPr="009909C6" w:rsidRDefault="004A27A4" w:rsidP="004A27A4">
      <w:pPr>
        <w:jc w:val="center"/>
        <w:rPr>
          <w:sz w:val="36"/>
          <w:szCs w:val="36"/>
          <w:lang w:val="pl-PL"/>
        </w:rPr>
      </w:pPr>
      <w:r w:rsidRPr="009909C6">
        <w:rPr>
          <w:sz w:val="36"/>
          <w:szCs w:val="36"/>
          <w:lang w:val="pl-PL"/>
        </w:rPr>
        <w:t xml:space="preserve">   AKADEMIA GÓRNICZO-HUTNICZA </w:t>
      </w:r>
    </w:p>
    <w:p w:rsidR="004A27A4" w:rsidRPr="009909C6" w:rsidRDefault="004A27A4" w:rsidP="004A27A4">
      <w:pPr>
        <w:jc w:val="center"/>
        <w:rPr>
          <w:sz w:val="36"/>
          <w:szCs w:val="36"/>
          <w:lang w:val="pl-PL"/>
        </w:rPr>
      </w:pPr>
      <w:r w:rsidRPr="009909C6">
        <w:rPr>
          <w:sz w:val="36"/>
          <w:szCs w:val="36"/>
          <w:lang w:val="pl-PL"/>
        </w:rPr>
        <w:t>IM. STANISŁAWA STASZICA W KRAKOWIE</w:t>
      </w:r>
    </w:p>
    <w:p w:rsidR="004A27A4" w:rsidRPr="009909C6" w:rsidRDefault="004A27A4" w:rsidP="004A27A4">
      <w:pPr>
        <w:jc w:val="center"/>
        <w:rPr>
          <w:sz w:val="20"/>
          <w:lang w:val="pl-PL"/>
        </w:rPr>
      </w:pPr>
      <w:r w:rsidRPr="009909C6">
        <w:rPr>
          <w:noProof/>
          <w:sz w:val="20"/>
          <w:lang w:val="pl-PL" w:eastAsia="pl-PL" w:bidi="ar-SA"/>
        </w:rPr>
        <w:drawing>
          <wp:inline distT="0" distB="0" distL="0" distR="0">
            <wp:extent cx="5753735" cy="112395"/>
            <wp:effectExtent l="0" t="0" r="0" b="190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735" cy="112395"/>
                    </a:xfrm>
                    <a:prstGeom prst="rect">
                      <a:avLst/>
                    </a:prstGeom>
                    <a:noFill/>
                    <a:ln>
                      <a:noFill/>
                    </a:ln>
                  </pic:spPr>
                </pic:pic>
              </a:graphicData>
            </a:graphic>
          </wp:inline>
        </w:drawing>
      </w:r>
    </w:p>
    <w:p w:rsidR="004A27A4" w:rsidRPr="009909C6" w:rsidRDefault="004A27A4" w:rsidP="004A27A4">
      <w:pPr>
        <w:jc w:val="center"/>
        <w:rPr>
          <w:color w:val="000000" w:themeColor="text1"/>
          <w:sz w:val="28"/>
          <w:szCs w:val="28"/>
          <w:lang w:val="pl-PL"/>
        </w:rPr>
      </w:pPr>
      <w:r w:rsidRPr="009909C6">
        <w:rPr>
          <w:sz w:val="28"/>
          <w:szCs w:val="28"/>
          <w:lang w:val="pl-PL"/>
        </w:rPr>
        <w:t>Wydział Inżynierii Metali i Informatyki Przemysłowej</w:t>
      </w:r>
    </w:p>
    <w:p w:rsidR="004A27A4" w:rsidRPr="009909C6" w:rsidRDefault="004A27A4" w:rsidP="004A27A4">
      <w:pPr>
        <w:jc w:val="center"/>
        <w:rPr>
          <w:lang w:val="pl-PL"/>
        </w:rPr>
      </w:pPr>
      <w:r w:rsidRPr="009909C6">
        <w:rPr>
          <w:noProof/>
          <w:lang w:val="pl-PL" w:eastAsia="pl-PL" w:bidi="ar-SA"/>
        </w:rPr>
        <w:drawing>
          <wp:inline distT="0" distB="0" distL="0" distR="0">
            <wp:extent cx="1932305" cy="2208530"/>
            <wp:effectExtent l="0" t="0" r="0" b="127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2305" cy="2208530"/>
                    </a:xfrm>
                    <a:prstGeom prst="rect">
                      <a:avLst/>
                    </a:prstGeom>
                    <a:noFill/>
                    <a:ln>
                      <a:noFill/>
                    </a:ln>
                  </pic:spPr>
                </pic:pic>
              </a:graphicData>
            </a:graphic>
          </wp:inline>
        </w:drawing>
      </w:r>
    </w:p>
    <w:p w:rsidR="004A27A4" w:rsidRPr="009909C6" w:rsidRDefault="004A27A4" w:rsidP="004A27A4">
      <w:pPr>
        <w:jc w:val="center"/>
        <w:rPr>
          <w:sz w:val="32"/>
          <w:szCs w:val="32"/>
          <w:lang w:val="pl-PL"/>
        </w:rPr>
      </w:pPr>
      <w:r w:rsidRPr="009909C6">
        <w:rPr>
          <w:sz w:val="48"/>
          <w:szCs w:val="48"/>
          <w:lang w:val="pl-PL"/>
        </w:rPr>
        <w:t>PRACA DYPLOMOWA MAGISTERSKA</w:t>
      </w:r>
    </w:p>
    <w:p w:rsidR="004A27A4" w:rsidRPr="009909C6" w:rsidRDefault="004A27A4" w:rsidP="004A27A4">
      <w:pPr>
        <w:jc w:val="center"/>
        <w:rPr>
          <w:sz w:val="32"/>
          <w:szCs w:val="32"/>
          <w:lang w:val="pl-PL"/>
        </w:rPr>
      </w:pPr>
      <w:r w:rsidRPr="009909C6">
        <w:rPr>
          <w:sz w:val="32"/>
          <w:szCs w:val="32"/>
          <w:lang w:val="pl-PL"/>
        </w:rPr>
        <w:t>pt.</w:t>
      </w:r>
    </w:p>
    <w:p w:rsidR="004A27A4" w:rsidRPr="00AF7DD7" w:rsidRDefault="004A27A4" w:rsidP="004A27A4">
      <w:pPr>
        <w:ind w:right="-185"/>
        <w:jc w:val="center"/>
        <w:rPr>
          <w:sz w:val="36"/>
          <w:szCs w:val="36"/>
          <w:lang w:val="pl-PL"/>
        </w:rPr>
      </w:pPr>
      <w:r w:rsidRPr="00AF7DD7">
        <w:rPr>
          <w:sz w:val="36"/>
          <w:szCs w:val="36"/>
          <w:lang w:val="pl-PL"/>
        </w:rPr>
        <w:t>„</w:t>
      </w:r>
      <w:r w:rsidR="00AF7DD7" w:rsidRPr="00AF7DD7">
        <w:rPr>
          <w:sz w:val="36"/>
          <w:szCs w:val="36"/>
          <w:lang w:val="pl-PL"/>
        </w:rPr>
        <w:t>Analiza możliwości implementacji oprogramowania do wizualizacji 2D i 3D dla różnych platform mobilnych</w:t>
      </w:r>
      <w:r w:rsidRPr="00AF7DD7">
        <w:rPr>
          <w:sz w:val="36"/>
          <w:szCs w:val="36"/>
          <w:lang w:val="pl-PL"/>
        </w:rPr>
        <w:t>”</w:t>
      </w:r>
    </w:p>
    <w:p w:rsidR="004A27A4" w:rsidRDefault="004A27A4" w:rsidP="004A27A4">
      <w:pPr>
        <w:rPr>
          <w:lang w:val="pl-PL"/>
        </w:rPr>
      </w:pPr>
    </w:p>
    <w:p w:rsidR="00AF7DD7" w:rsidRPr="009909C6" w:rsidRDefault="00AF7DD7" w:rsidP="004A27A4">
      <w:pPr>
        <w:rPr>
          <w:lang w:val="pl-PL"/>
        </w:rPr>
      </w:pPr>
    </w:p>
    <w:p w:rsidR="004A27A4" w:rsidRPr="009909C6" w:rsidRDefault="004A27A4" w:rsidP="004A27A4">
      <w:pPr>
        <w:rPr>
          <w:b/>
          <w:lang w:val="pl-PL"/>
        </w:rPr>
      </w:pPr>
      <w:r w:rsidRPr="009909C6">
        <w:rPr>
          <w:lang w:val="pl-PL"/>
        </w:rPr>
        <w:t>Imię i nazwisko dyplomanta:</w:t>
      </w:r>
      <w:r w:rsidRPr="009909C6">
        <w:rPr>
          <w:b/>
          <w:lang w:val="pl-PL"/>
        </w:rPr>
        <w:tab/>
      </w:r>
      <w:r w:rsidRPr="009909C6">
        <w:rPr>
          <w:b/>
          <w:lang w:val="pl-PL"/>
        </w:rPr>
        <w:tab/>
      </w:r>
      <w:r w:rsidR="009C1A25" w:rsidRPr="009909C6">
        <w:rPr>
          <w:b/>
          <w:lang w:val="pl-PL"/>
        </w:rPr>
        <w:t>Paweł Popanda</w:t>
      </w:r>
    </w:p>
    <w:p w:rsidR="004A27A4" w:rsidRPr="009909C6" w:rsidRDefault="004A27A4" w:rsidP="004A27A4">
      <w:pPr>
        <w:rPr>
          <w:b/>
          <w:lang w:val="pl-PL"/>
        </w:rPr>
      </w:pPr>
      <w:r w:rsidRPr="009909C6">
        <w:rPr>
          <w:lang w:val="pl-PL"/>
        </w:rPr>
        <w:t>Kierunek studiów:</w:t>
      </w:r>
      <w:r w:rsidRPr="009909C6">
        <w:rPr>
          <w:b/>
          <w:lang w:val="pl-PL"/>
        </w:rPr>
        <w:t xml:space="preserve"> </w:t>
      </w:r>
      <w:r w:rsidRPr="009909C6">
        <w:rPr>
          <w:b/>
          <w:lang w:val="pl-PL"/>
        </w:rPr>
        <w:tab/>
      </w:r>
      <w:r w:rsidRPr="009909C6">
        <w:rPr>
          <w:b/>
          <w:lang w:val="pl-PL"/>
        </w:rPr>
        <w:tab/>
      </w:r>
      <w:r w:rsidRPr="009909C6">
        <w:rPr>
          <w:b/>
          <w:lang w:val="pl-PL"/>
        </w:rPr>
        <w:tab/>
        <w:t>Informatyka Stosowana</w:t>
      </w:r>
    </w:p>
    <w:p w:rsidR="004A27A4" w:rsidRPr="009909C6" w:rsidRDefault="004A27A4" w:rsidP="004A27A4">
      <w:pPr>
        <w:rPr>
          <w:b/>
          <w:lang w:val="pl-PL"/>
        </w:rPr>
      </w:pPr>
      <w:r w:rsidRPr="009909C6">
        <w:rPr>
          <w:lang w:val="pl-PL"/>
        </w:rPr>
        <w:t xml:space="preserve">Specjalność: </w:t>
      </w:r>
      <w:r w:rsidRPr="009909C6">
        <w:rPr>
          <w:lang w:val="pl-PL"/>
        </w:rPr>
        <w:tab/>
      </w:r>
      <w:r w:rsidRPr="009909C6">
        <w:rPr>
          <w:b/>
          <w:lang w:val="pl-PL"/>
        </w:rPr>
        <w:tab/>
      </w:r>
      <w:r w:rsidRPr="009909C6">
        <w:rPr>
          <w:b/>
          <w:lang w:val="pl-PL"/>
        </w:rPr>
        <w:tab/>
      </w:r>
      <w:r w:rsidRPr="009909C6">
        <w:rPr>
          <w:b/>
          <w:lang w:val="pl-PL"/>
        </w:rPr>
        <w:tab/>
        <w:t>Modelowanie i Technologie Informacyjne</w:t>
      </w:r>
    </w:p>
    <w:p w:rsidR="004A27A4" w:rsidRPr="000431A4" w:rsidRDefault="004A27A4" w:rsidP="004A27A4">
      <w:r w:rsidRPr="000431A4">
        <w:t xml:space="preserve">Nr </w:t>
      </w:r>
      <w:proofErr w:type="spellStart"/>
      <w:r w:rsidRPr="000431A4">
        <w:t>albumu</w:t>
      </w:r>
      <w:proofErr w:type="spellEnd"/>
      <w:r w:rsidRPr="000431A4">
        <w:t>:</w:t>
      </w:r>
      <w:r w:rsidRPr="000431A4">
        <w:tab/>
      </w:r>
      <w:r w:rsidRPr="000431A4">
        <w:tab/>
      </w:r>
      <w:r w:rsidRPr="000431A4">
        <w:tab/>
      </w:r>
      <w:r w:rsidRPr="000431A4">
        <w:tab/>
      </w:r>
      <w:r w:rsidR="009C1A25" w:rsidRPr="000431A4">
        <w:rPr>
          <w:b/>
        </w:rPr>
        <w:t>226 141</w:t>
      </w:r>
    </w:p>
    <w:p w:rsidR="004A27A4" w:rsidRPr="009909C6" w:rsidRDefault="004A27A4" w:rsidP="004A27A4">
      <w:pPr>
        <w:rPr>
          <w:lang w:val="pl-PL"/>
        </w:rPr>
      </w:pPr>
      <w:proofErr w:type="spellStart"/>
      <w:r w:rsidRPr="000431A4">
        <w:t>Promotor</w:t>
      </w:r>
      <w:proofErr w:type="spellEnd"/>
      <w:r w:rsidRPr="000431A4">
        <w:t xml:space="preserve">: </w:t>
      </w:r>
      <w:r w:rsidRPr="000431A4">
        <w:tab/>
      </w:r>
      <w:r w:rsidRPr="000431A4">
        <w:tab/>
      </w:r>
      <w:r w:rsidRPr="000431A4">
        <w:tab/>
      </w:r>
      <w:r w:rsidRPr="000431A4">
        <w:tab/>
      </w:r>
      <w:proofErr w:type="spellStart"/>
      <w:r w:rsidRPr="000431A4">
        <w:t>dr</w:t>
      </w:r>
      <w:proofErr w:type="spellEnd"/>
      <w:r w:rsidRPr="000431A4">
        <w:t xml:space="preserve"> </w:t>
      </w:r>
      <w:proofErr w:type="spellStart"/>
      <w:r w:rsidRPr="000431A4">
        <w:t>inż</w:t>
      </w:r>
      <w:proofErr w:type="spellEnd"/>
      <w:r w:rsidRPr="000431A4">
        <w:t xml:space="preserve">. </w:t>
      </w:r>
      <w:r w:rsidRPr="009909C6">
        <w:rPr>
          <w:lang w:val="pl-PL"/>
        </w:rPr>
        <w:t>Łukasz Rauch</w:t>
      </w:r>
    </w:p>
    <w:p w:rsidR="004A27A4" w:rsidRPr="009909C6" w:rsidRDefault="004A27A4" w:rsidP="004A27A4">
      <w:pPr>
        <w:rPr>
          <w:lang w:val="pl-PL"/>
        </w:rPr>
      </w:pPr>
      <w:r w:rsidRPr="009909C6">
        <w:rPr>
          <w:lang w:val="pl-PL"/>
        </w:rPr>
        <w:t xml:space="preserve">Recenzent: </w:t>
      </w:r>
      <w:r w:rsidRPr="009909C6">
        <w:rPr>
          <w:lang w:val="pl-PL"/>
        </w:rPr>
        <w:tab/>
      </w:r>
      <w:r w:rsidRPr="009909C6">
        <w:rPr>
          <w:lang w:val="pl-PL"/>
        </w:rPr>
        <w:tab/>
      </w:r>
      <w:r w:rsidRPr="009909C6">
        <w:rPr>
          <w:lang w:val="pl-PL"/>
        </w:rPr>
        <w:tab/>
      </w:r>
      <w:r w:rsidRPr="009909C6">
        <w:rPr>
          <w:lang w:val="pl-PL"/>
        </w:rPr>
        <w:tab/>
      </w:r>
      <w:r w:rsidR="009C1A25" w:rsidRPr="009909C6">
        <w:rPr>
          <w:bCs/>
          <w:lang w:val="pl-PL"/>
        </w:rPr>
        <w:t xml:space="preserve">dr </w:t>
      </w:r>
      <w:r w:rsidR="00EE501E">
        <w:rPr>
          <w:bCs/>
          <w:lang w:val="pl-PL"/>
        </w:rPr>
        <w:t xml:space="preserve">hab. </w:t>
      </w:r>
      <w:r w:rsidR="009C1A25" w:rsidRPr="009909C6">
        <w:rPr>
          <w:bCs/>
          <w:lang w:val="pl-PL"/>
        </w:rPr>
        <w:t>Danuta Szeliga</w:t>
      </w:r>
    </w:p>
    <w:p w:rsidR="004A27A4" w:rsidRPr="009909C6" w:rsidRDefault="004A27A4" w:rsidP="004A27A4">
      <w:pPr>
        <w:ind w:firstLine="708"/>
        <w:rPr>
          <w:lang w:val="pl-PL"/>
        </w:rPr>
      </w:pPr>
      <w:r w:rsidRPr="009909C6">
        <w:rPr>
          <w:lang w:val="pl-PL"/>
        </w:rPr>
        <w:t xml:space="preserve"> </w:t>
      </w:r>
      <w:r w:rsidRPr="009909C6">
        <w:rPr>
          <w:lang w:val="pl-PL"/>
        </w:rPr>
        <w:tab/>
      </w:r>
      <w:r w:rsidRPr="009909C6">
        <w:rPr>
          <w:lang w:val="pl-PL"/>
        </w:rPr>
        <w:tab/>
      </w:r>
      <w:r w:rsidRPr="009909C6">
        <w:rPr>
          <w:lang w:val="pl-PL"/>
        </w:rPr>
        <w:tab/>
      </w:r>
      <w:r w:rsidRPr="009909C6">
        <w:rPr>
          <w:lang w:val="pl-PL"/>
        </w:rPr>
        <w:tab/>
      </w:r>
      <w:r w:rsidRPr="009909C6">
        <w:rPr>
          <w:lang w:val="pl-PL"/>
        </w:rPr>
        <w:tab/>
      </w:r>
      <w:r w:rsidRPr="009909C6">
        <w:rPr>
          <w:lang w:val="pl-PL"/>
        </w:rPr>
        <w:tab/>
      </w:r>
    </w:p>
    <w:p w:rsidR="00C847FF" w:rsidRPr="009909C6" w:rsidRDefault="004A27A4" w:rsidP="00C847FF">
      <w:pPr>
        <w:rPr>
          <w:lang w:val="pl-PL"/>
        </w:rPr>
      </w:pPr>
      <w:r w:rsidRPr="009909C6">
        <w:rPr>
          <w:lang w:val="pl-PL"/>
        </w:rPr>
        <w:t>Podpis dyplomanta:</w:t>
      </w:r>
      <w:r w:rsidRPr="009909C6">
        <w:rPr>
          <w:lang w:val="pl-PL"/>
        </w:rPr>
        <w:tab/>
      </w:r>
      <w:r w:rsidRPr="009909C6">
        <w:rPr>
          <w:lang w:val="pl-PL"/>
        </w:rPr>
        <w:tab/>
      </w:r>
      <w:r w:rsidRPr="009909C6">
        <w:rPr>
          <w:lang w:val="pl-PL"/>
        </w:rPr>
        <w:tab/>
      </w:r>
      <w:r w:rsidRPr="009909C6">
        <w:rPr>
          <w:lang w:val="pl-PL"/>
        </w:rPr>
        <w:tab/>
      </w:r>
      <w:r w:rsidRPr="009909C6">
        <w:rPr>
          <w:lang w:val="pl-PL"/>
        </w:rPr>
        <w:tab/>
      </w:r>
      <w:r w:rsidRPr="009909C6">
        <w:rPr>
          <w:lang w:val="pl-PL"/>
        </w:rPr>
        <w:tab/>
        <w:t>Podpis promotora</w:t>
      </w:r>
      <w:r w:rsidR="00C847FF" w:rsidRPr="009909C6">
        <w:rPr>
          <w:lang w:val="pl-PL"/>
        </w:rPr>
        <w:t>:</w:t>
      </w:r>
    </w:p>
    <w:p w:rsidR="00C847FF" w:rsidRDefault="00C847FF" w:rsidP="00C847FF">
      <w:pPr>
        <w:rPr>
          <w:lang w:val="pl-PL"/>
        </w:rPr>
      </w:pPr>
    </w:p>
    <w:p w:rsidR="00AF7DD7" w:rsidRPr="009909C6" w:rsidRDefault="00AF7DD7" w:rsidP="00C847FF">
      <w:pPr>
        <w:rPr>
          <w:lang w:val="pl-PL"/>
        </w:rPr>
      </w:pPr>
    </w:p>
    <w:p w:rsidR="004A27A4" w:rsidRDefault="00F260BD" w:rsidP="001C775F">
      <w:pPr>
        <w:jc w:val="center"/>
        <w:rPr>
          <w:lang w:val="pl-PL"/>
        </w:rPr>
      </w:pPr>
      <w:r>
        <w:rPr>
          <w:lang w:val="pl-PL"/>
        </w:rPr>
        <w:t>Kraków 2014</w:t>
      </w:r>
    </w:p>
    <w:p w:rsidR="004A27A4" w:rsidRPr="009909C6" w:rsidRDefault="004A27A4" w:rsidP="004A27A4">
      <w:pPr>
        <w:jc w:val="both"/>
        <w:rPr>
          <w:b/>
          <w:i/>
          <w:lang w:val="pl-PL"/>
        </w:rPr>
      </w:pPr>
      <w:r w:rsidRPr="009909C6">
        <w:rPr>
          <w:b/>
          <w:i/>
          <w:lang w:val="pl-PL"/>
        </w:rPr>
        <w:lastRenderedPageBreak/>
        <w:t xml:space="preserve"> (Oświadczenia zgodnie z Regulaminu studiów w AGH): </w:t>
      </w:r>
    </w:p>
    <w:p w:rsidR="004A27A4" w:rsidRPr="009909C6" w:rsidRDefault="004A27A4" w:rsidP="004A27A4">
      <w:pPr>
        <w:rPr>
          <w:lang w:val="pl-PL"/>
        </w:rPr>
      </w:pPr>
    </w:p>
    <w:p w:rsidR="004A27A4" w:rsidRPr="009909C6" w:rsidRDefault="004A27A4" w:rsidP="004A27A4">
      <w:pPr>
        <w:spacing w:before="100" w:beforeAutospacing="1" w:after="100" w:afterAutospacing="1"/>
        <w:ind w:left="720"/>
        <w:jc w:val="both"/>
        <w:rPr>
          <w:i/>
          <w:lang w:val="pl-PL"/>
        </w:rPr>
      </w:pPr>
      <w:r w:rsidRPr="009909C6">
        <w:rPr>
          <w:b/>
          <w:i/>
          <w:lang w:val="pl-PL"/>
        </w:rPr>
        <w:t>Oświadczam, świadomy(-a) odpowiedzialności karnej za poświadczenie nieprawdy, że niniejszą pracę dyplomową wykonałem(-</w:t>
      </w:r>
      <w:proofErr w:type="spellStart"/>
      <w:r w:rsidRPr="009909C6">
        <w:rPr>
          <w:b/>
          <w:i/>
          <w:lang w:val="pl-PL"/>
        </w:rPr>
        <w:t>am</w:t>
      </w:r>
      <w:proofErr w:type="spellEnd"/>
      <w:r w:rsidRPr="009909C6">
        <w:rPr>
          <w:b/>
          <w:i/>
          <w:lang w:val="pl-PL"/>
        </w:rPr>
        <w:t>) osobiście i samodzielnie i że nie korzystałem(-</w:t>
      </w:r>
      <w:proofErr w:type="spellStart"/>
      <w:r w:rsidRPr="009909C6">
        <w:rPr>
          <w:b/>
          <w:i/>
          <w:lang w:val="pl-PL"/>
        </w:rPr>
        <w:t>am</w:t>
      </w:r>
      <w:proofErr w:type="spellEnd"/>
      <w:r w:rsidRPr="009909C6">
        <w:rPr>
          <w:b/>
          <w:i/>
          <w:lang w:val="pl-PL"/>
        </w:rPr>
        <w:t>) ze źródeł innych niż wymienione w pracy.</w:t>
      </w:r>
    </w:p>
    <w:p w:rsidR="004A27A4" w:rsidRPr="009909C6" w:rsidRDefault="004A27A4" w:rsidP="004A27A4">
      <w:pPr>
        <w:rPr>
          <w:lang w:val="pl-PL"/>
        </w:rPr>
      </w:pPr>
    </w:p>
    <w:p w:rsidR="004A27A4" w:rsidRPr="009909C6" w:rsidRDefault="004A27A4" w:rsidP="004A27A4">
      <w:pPr>
        <w:rPr>
          <w:lang w:val="pl-PL"/>
        </w:rPr>
      </w:pPr>
    </w:p>
    <w:p w:rsidR="004A27A4" w:rsidRPr="009909C6" w:rsidRDefault="004A27A4" w:rsidP="004A27A4">
      <w:pPr>
        <w:rPr>
          <w:lang w:val="pl-PL"/>
        </w:rPr>
      </w:pPr>
      <w:r w:rsidRPr="009909C6">
        <w:rPr>
          <w:lang w:val="pl-PL"/>
        </w:rPr>
        <w:t xml:space="preserve"> Kraków, dnia ……</w:t>
      </w:r>
      <w:r w:rsidRPr="009909C6">
        <w:rPr>
          <w:lang w:val="pl-PL"/>
        </w:rPr>
        <w:tab/>
      </w:r>
      <w:r w:rsidRPr="009909C6">
        <w:rPr>
          <w:lang w:val="pl-PL"/>
        </w:rPr>
        <w:tab/>
      </w:r>
      <w:r w:rsidRPr="009909C6">
        <w:rPr>
          <w:lang w:val="pl-PL"/>
        </w:rPr>
        <w:tab/>
      </w:r>
      <w:r w:rsidRPr="009909C6">
        <w:rPr>
          <w:lang w:val="pl-PL"/>
        </w:rPr>
        <w:tab/>
      </w:r>
      <w:r w:rsidRPr="009909C6">
        <w:rPr>
          <w:lang w:val="pl-PL"/>
        </w:rPr>
        <w:tab/>
      </w:r>
      <w:r w:rsidRPr="009909C6">
        <w:rPr>
          <w:lang w:val="pl-PL"/>
        </w:rPr>
        <w:tab/>
        <w:t xml:space="preserve">Podpis dyplomanta……………. </w:t>
      </w:r>
    </w:p>
    <w:p w:rsidR="004A27A4" w:rsidRPr="009909C6" w:rsidRDefault="004A27A4" w:rsidP="004A27A4">
      <w:pPr>
        <w:rPr>
          <w:lang w:val="pl-PL"/>
        </w:rPr>
      </w:pPr>
    </w:p>
    <w:p w:rsidR="000C33AA" w:rsidRPr="009909C6" w:rsidRDefault="000C33AA">
      <w:pPr>
        <w:widowControl/>
        <w:suppressAutoHyphens w:val="0"/>
        <w:autoSpaceDN/>
        <w:spacing w:after="200" w:line="276" w:lineRule="auto"/>
        <w:textAlignment w:val="auto"/>
        <w:rPr>
          <w:rFonts w:ascii="Times New Roman" w:hAnsi="Times New Roman" w:cs="Times New Roman"/>
          <w:lang w:val="pl-PL"/>
        </w:rPr>
      </w:pPr>
      <w:r w:rsidRPr="009909C6">
        <w:rPr>
          <w:rFonts w:ascii="Times New Roman" w:hAnsi="Times New Roman" w:cs="Times New Roman"/>
          <w:b/>
          <w:bCs/>
          <w:lang w:val="pl-PL"/>
        </w:rPr>
        <w:br w:type="page"/>
      </w:r>
    </w:p>
    <w:p w:rsidR="0068598F" w:rsidRPr="009909C6" w:rsidRDefault="0068598F" w:rsidP="0068598F">
      <w:pPr>
        <w:pStyle w:val="Spistreci1"/>
        <w:tabs>
          <w:tab w:val="left" w:pos="440"/>
          <w:tab w:val="right" w:leader="dot" w:pos="9350"/>
        </w:tabs>
        <w:rPr>
          <w:rFonts w:ascii="Times New Roman" w:hAnsi="Times New Roman" w:cs="Times New Roman"/>
          <w:b/>
          <w:bCs/>
          <w:sz w:val="28"/>
          <w:szCs w:val="28"/>
          <w:lang w:val="pl-PL"/>
        </w:rPr>
      </w:pPr>
      <w:r w:rsidRPr="009909C6">
        <w:rPr>
          <w:rFonts w:ascii="Times New Roman" w:hAnsi="Times New Roman" w:cs="Times New Roman"/>
          <w:b/>
          <w:bCs/>
          <w:sz w:val="28"/>
          <w:szCs w:val="28"/>
          <w:lang w:val="pl-PL"/>
        </w:rPr>
        <w:lastRenderedPageBreak/>
        <w:t>Spis treści</w:t>
      </w:r>
    </w:p>
    <w:p w:rsidR="00C730ED" w:rsidRPr="009909C6" w:rsidRDefault="00C730ED" w:rsidP="0068598F">
      <w:pPr>
        <w:rPr>
          <w:lang w:val="pl-PL"/>
        </w:rPr>
      </w:pPr>
    </w:p>
    <w:p w:rsidR="0070384D" w:rsidRDefault="008956D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r w:rsidRPr="009909C6">
        <w:rPr>
          <w:rFonts w:ascii="Times New Roman" w:hAnsi="Times New Roman" w:cs="Times New Roman"/>
          <w:b/>
          <w:bCs/>
          <w:sz w:val="28"/>
          <w:szCs w:val="28"/>
          <w:lang w:val="pl-PL"/>
        </w:rPr>
        <w:fldChar w:fldCharType="begin"/>
      </w:r>
      <w:r w:rsidR="0068598F" w:rsidRPr="009909C6">
        <w:rPr>
          <w:rFonts w:ascii="Times New Roman" w:hAnsi="Times New Roman" w:cs="Times New Roman"/>
          <w:b/>
          <w:bCs/>
          <w:sz w:val="28"/>
          <w:szCs w:val="28"/>
          <w:lang w:val="pl-PL"/>
        </w:rPr>
        <w:instrText xml:space="preserve"> TOC \o "1-4" \h \z \u </w:instrText>
      </w:r>
      <w:r w:rsidRPr="009909C6">
        <w:rPr>
          <w:rFonts w:ascii="Times New Roman" w:hAnsi="Times New Roman" w:cs="Times New Roman"/>
          <w:b/>
          <w:bCs/>
          <w:sz w:val="28"/>
          <w:szCs w:val="28"/>
          <w:lang w:val="pl-PL"/>
        </w:rPr>
        <w:fldChar w:fldCharType="separate"/>
      </w:r>
      <w:hyperlink w:anchor="_Toc393950551" w:history="1">
        <w:r w:rsidR="0070384D" w:rsidRPr="00364573">
          <w:rPr>
            <w:rStyle w:val="Hipercze"/>
            <w:noProof/>
            <w:lang w:val="pl-PL"/>
          </w:rPr>
          <w:t>1</w:t>
        </w:r>
        <w:r w:rsidR="0070384D">
          <w:rPr>
            <w:rFonts w:asciiTheme="minorHAnsi" w:eastAsiaTheme="minorEastAsia" w:hAnsiTheme="minorHAnsi" w:cstheme="minorBidi"/>
            <w:noProof/>
            <w:kern w:val="0"/>
            <w:sz w:val="22"/>
            <w:szCs w:val="22"/>
            <w:lang w:val="pl-PL" w:eastAsia="pl-PL" w:bidi="ar-SA"/>
          </w:rPr>
          <w:tab/>
        </w:r>
        <w:r w:rsidR="0070384D" w:rsidRPr="00364573">
          <w:rPr>
            <w:rStyle w:val="Hipercze"/>
            <w:noProof/>
            <w:lang w:val="pl-PL"/>
          </w:rPr>
          <w:t>Wstęp</w:t>
        </w:r>
        <w:r w:rsidR="0070384D">
          <w:rPr>
            <w:noProof/>
            <w:webHidden/>
          </w:rPr>
          <w:tab/>
        </w:r>
        <w:r w:rsidR="0070384D">
          <w:rPr>
            <w:noProof/>
            <w:webHidden/>
          </w:rPr>
          <w:fldChar w:fldCharType="begin"/>
        </w:r>
        <w:r w:rsidR="0070384D">
          <w:rPr>
            <w:noProof/>
            <w:webHidden/>
          </w:rPr>
          <w:instrText xml:space="preserve"> PAGEREF _Toc393950551 \h </w:instrText>
        </w:r>
        <w:r w:rsidR="0070384D">
          <w:rPr>
            <w:noProof/>
            <w:webHidden/>
          </w:rPr>
        </w:r>
        <w:r w:rsidR="0070384D">
          <w:rPr>
            <w:noProof/>
            <w:webHidden/>
          </w:rPr>
          <w:fldChar w:fldCharType="separate"/>
        </w:r>
        <w:r w:rsidR="0070384D">
          <w:rPr>
            <w:noProof/>
            <w:webHidden/>
          </w:rPr>
          <w:t>5</w:t>
        </w:r>
        <w:r w:rsidR="0070384D">
          <w:rPr>
            <w:noProof/>
            <w:webHidden/>
          </w:rPr>
          <w:fldChar w:fldCharType="end"/>
        </w:r>
      </w:hyperlink>
    </w:p>
    <w:p w:rsidR="0070384D" w:rsidRDefault="0070384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52" w:history="1">
        <w:r w:rsidRPr="00364573">
          <w:rPr>
            <w:rStyle w:val="Hipercze"/>
            <w:noProof/>
            <w:lang w:val="pl-PL"/>
          </w:rPr>
          <w:t>2</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Analiza problemu</w:t>
        </w:r>
        <w:r>
          <w:rPr>
            <w:noProof/>
            <w:webHidden/>
          </w:rPr>
          <w:tab/>
        </w:r>
        <w:r>
          <w:rPr>
            <w:noProof/>
            <w:webHidden/>
          </w:rPr>
          <w:fldChar w:fldCharType="begin"/>
        </w:r>
        <w:r>
          <w:rPr>
            <w:noProof/>
            <w:webHidden/>
          </w:rPr>
          <w:instrText xml:space="preserve"> PAGEREF _Toc393950552 \h </w:instrText>
        </w:r>
        <w:r>
          <w:rPr>
            <w:noProof/>
            <w:webHidden/>
          </w:rPr>
        </w:r>
        <w:r>
          <w:rPr>
            <w:noProof/>
            <w:webHidden/>
          </w:rPr>
          <w:fldChar w:fldCharType="separate"/>
        </w:r>
        <w:r>
          <w:rPr>
            <w:noProof/>
            <w:webHidden/>
          </w:rPr>
          <w:t>5</w:t>
        </w:r>
        <w:r>
          <w:rPr>
            <w:noProof/>
            <w:webHidden/>
          </w:rPr>
          <w:fldChar w:fldCharType="end"/>
        </w:r>
      </w:hyperlink>
    </w:p>
    <w:p w:rsidR="0070384D" w:rsidRDefault="0070384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53" w:history="1">
        <w:r w:rsidRPr="00364573">
          <w:rPr>
            <w:rStyle w:val="Hipercze"/>
            <w:noProof/>
            <w:lang w:val="pl-PL"/>
          </w:rPr>
          <w:t>2.1</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Kontekst środowiska mobilnego</w:t>
        </w:r>
        <w:r>
          <w:rPr>
            <w:noProof/>
            <w:webHidden/>
          </w:rPr>
          <w:tab/>
        </w:r>
        <w:r>
          <w:rPr>
            <w:noProof/>
            <w:webHidden/>
          </w:rPr>
          <w:fldChar w:fldCharType="begin"/>
        </w:r>
        <w:r>
          <w:rPr>
            <w:noProof/>
            <w:webHidden/>
          </w:rPr>
          <w:instrText xml:space="preserve"> PAGEREF _Toc393950553 \h </w:instrText>
        </w:r>
        <w:r>
          <w:rPr>
            <w:noProof/>
            <w:webHidden/>
          </w:rPr>
        </w:r>
        <w:r>
          <w:rPr>
            <w:noProof/>
            <w:webHidden/>
          </w:rPr>
          <w:fldChar w:fldCharType="separate"/>
        </w:r>
        <w:r>
          <w:rPr>
            <w:noProof/>
            <w:webHidden/>
          </w:rPr>
          <w:t>6</w:t>
        </w:r>
        <w:r>
          <w:rPr>
            <w:noProof/>
            <w:webHidden/>
          </w:rPr>
          <w:fldChar w:fldCharType="end"/>
        </w:r>
      </w:hyperlink>
    </w:p>
    <w:p w:rsidR="0070384D" w:rsidRDefault="0070384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54" w:history="1">
        <w:r w:rsidRPr="00364573">
          <w:rPr>
            <w:rStyle w:val="Hipercze"/>
            <w:noProof/>
            <w:lang w:val="pl-PL"/>
          </w:rPr>
          <w:t>3</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Systemy</w:t>
        </w:r>
        <w:r>
          <w:rPr>
            <w:noProof/>
            <w:webHidden/>
          </w:rPr>
          <w:tab/>
        </w:r>
        <w:r>
          <w:rPr>
            <w:noProof/>
            <w:webHidden/>
          </w:rPr>
          <w:fldChar w:fldCharType="begin"/>
        </w:r>
        <w:r>
          <w:rPr>
            <w:noProof/>
            <w:webHidden/>
          </w:rPr>
          <w:instrText xml:space="preserve"> PAGEREF _Toc393950554 \h </w:instrText>
        </w:r>
        <w:r>
          <w:rPr>
            <w:noProof/>
            <w:webHidden/>
          </w:rPr>
        </w:r>
        <w:r>
          <w:rPr>
            <w:noProof/>
            <w:webHidden/>
          </w:rPr>
          <w:fldChar w:fldCharType="separate"/>
        </w:r>
        <w:r>
          <w:rPr>
            <w:noProof/>
            <w:webHidden/>
          </w:rPr>
          <w:t>7</w:t>
        </w:r>
        <w:r>
          <w:rPr>
            <w:noProof/>
            <w:webHidden/>
          </w:rPr>
          <w:fldChar w:fldCharType="end"/>
        </w:r>
      </w:hyperlink>
    </w:p>
    <w:p w:rsidR="0070384D" w:rsidRDefault="0070384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55" w:history="1">
        <w:r w:rsidRPr="00364573">
          <w:rPr>
            <w:rStyle w:val="Hipercze"/>
            <w:noProof/>
            <w:lang w:val="pl-PL"/>
          </w:rPr>
          <w:t>3.1</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iOS</w:t>
        </w:r>
        <w:r>
          <w:rPr>
            <w:noProof/>
            <w:webHidden/>
          </w:rPr>
          <w:tab/>
        </w:r>
        <w:r>
          <w:rPr>
            <w:noProof/>
            <w:webHidden/>
          </w:rPr>
          <w:fldChar w:fldCharType="begin"/>
        </w:r>
        <w:r>
          <w:rPr>
            <w:noProof/>
            <w:webHidden/>
          </w:rPr>
          <w:instrText xml:space="preserve"> PAGEREF _Toc393950555 \h </w:instrText>
        </w:r>
        <w:r>
          <w:rPr>
            <w:noProof/>
            <w:webHidden/>
          </w:rPr>
        </w:r>
        <w:r>
          <w:rPr>
            <w:noProof/>
            <w:webHidden/>
          </w:rPr>
          <w:fldChar w:fldCharType="separate"/>
        </w:r>
        <w:r>
          <w:rPr>
            <w:noProof/>
            <w:webHidden/>
          </w:rPr>
          <w:t>7</w:t>
        </w:r>
        <w:r>
          <w:rPr>
            <w:noProof/>
            <w:webHidden/>
          </w:rPr>
          <w:fldChar w:fldCharType="end"/>
        </w:r>
      </w:hyperlink>
    </w:p>
    <w:p w:rsidR="0070384D" w:rsidRDefault="0070384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56" w:history="1">
        <w:r w:rsidRPr="00364573">
          <w:rPr>
            <w:rStyle w:val="Hipercze"/>
            <w:noProof/>
            <w:lang w:val="pl-PL"/>
          </w:rPr>
          <w:t>3.1.1</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Wielozadaniowość w iOS</w:t>
        </w:r>
        <w:r>
          <w:rPr>
            <w:noProof/>
            <w:webHidden/>
          </w:rPr>
          <w:tab/>
        </w:r>
        <w:r>
          <w:rPr>
            <w:noProof/>
            <w:webHidden/>
          </w:rPr>
          <w:fldChar w:fldCharType="begin"/>
        </w:r>
        <w:r>
          <w:rPr>
            <w:noProof/>
            <w:webHidden/>
          </w:rPr>
          <w:instrText xml:space="preserve"> PAGEREF _Toc393950556 \h </w:instrText>
        </w:r>
        <w:r>
          <w:rPr>
            <w:noProof/>
            <w:webHidden/>
          </w:rPr>
        </w:r>
        <w:r>
          <w:rPr>
            <w:noProof/>
            <w:webHidden/>
          </w:rPr>
          <w:fldChar w:fldCharType="separate"/>
        </w:r>
        <w:r>
          <w:rPr>
            <w:noProof/>
            <w:webHidden/>
          </w:rPr>
          <w:t>8</w:t>
        </w:r>
        <w:r>
          <w:rPr>
            <w:noProof/>
            <w:webHidden/>
          </w:rPr>
          <w:fldChar w:fldCharType="end"/>
        </w:r>
      </w:hyperlink>
    </w:p>
    <w:p w:rsidR="0070384D" w:rsidRDefault="0070384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57" w:history="1">
        <w:r w:rsidRPr="00364573">
          <w:rPr>
            <w:rStyle w:val="Hipercze"/>
            <w:noProof/>
            <w:lang w:val="pl-PL"/>
          </w:rPr>
          <w:t>3.1.2</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Tworzenie i dystrybucja aplikacji na system iOS</w:t>
        </w:r>
        <w:r>
          <w:rPr>
            <w:noProof/>
            <w:webHidden/>
          </w:rPr>
          <w:tab/>
        </w:r>
        <w:r>
          <w:rPr>
            <w:noProof/>
            <w:webHidden/>
          </w:rPr>
          <w:fldChar w:fldCharType="begin"/>
        </w:r>
        <w:r>
          <w:rPr>
            <w:noProof/>
            <w:webHidden/>
          </w:rPr>
          <w:instrText xml:space="preserve"> PAGEREF _Toc393950557 \h </w:instrText>
        </w:r>
        <w:r>
          <w:rPr>
            <w:noProof/>
            <w:webHidden/>
          </w:rPr>
        </w:r>
        <w:r>
          <w:rPr>
            <w:noProof/>
            <w:webHidden/>
          </w:rPr>
          <w:fldChar w:fldCharType="separate"/>
        </w:r>
        <w:r>
          <w:rPr>
            <w:noProof/>
            <w:webHidden/>
          </w:rPr>
          <w:t>9</w:t>
        </w:r>
        <w:r>
          <w:rPr>
            <w:noProof/>
            <w:webHidden/>
          </w:rPr>
          <w:fldChar w:fldCharType="end"/>
        </w:r>
      </w:hyperlink>
    </w:p>
    <w:p w:rsidR="0070384D" w:rsidRDefault="0070384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58" w:history="1">
        <w:r w:rsidRPr="00364573">
          <w:rPr>
            <w:rStyle w:val="Hipercze"/>
            <w:noProof/>
            <w:lang w:val="pl-PL"/>
          </w:rPr>
          <w:t>3.1.3</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Dostępność środowisk w systemie iOS</w:t>
        </w:r>
        <w:r>
          <w:rPr>
            <w:noProof/>
            <w:webHidden/>
          </w:rPr>
          <w:tab/>
        </w:r>
        <w:r>
          <w:rPr>
            <w:noProof/>
            <w:webHidden/>
          </w:rPr>
          <w:fldChar w:fldCharType="begin"/>
        </w:r>
        <w:r>
          <w:rPr>
            <w:noProof/>
            <w:webHidden/>
          </w:rPr>
          <w:instrText xml:space="preserve"> PAGEREF _Toc393950558 \h </w:instrText>
        </w:r>
        <w:r>
          <w:rPr>
            <w:noProof/>
            <w:webHidden/>
          </w:rPr>
        </w:r>
        <w:r>
          <w:rPr>
            <w:noProof/>
            <w:webHidden/>
          </w:rPr>
          <w:fldChar w:fldCharType="separate"/>
        </w:r>
        <w:r>
          <w:rPr>
            <w:noProof/>
            <w:webHidden/>
          </w:rPr>
          <w:t>10</w:t>
        </w:r>
        <w:r>
          <w:rPr>
            <w:noProof/>
            <w:webHidden/>
          </w:rPr>
          <w:fldChar w:fldCharType="end"/>
        </w:r>
      </w:hyperlink>
    </w:p>
    <w:p w:rsidR="0070384D" w:rsidRDefault="0070384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59" w:history="1">
        <w:r w:rsidRPr="00364573">
          <w:rPr>
            <w:rStyle w:val="Hipercze"/>
            <w:noProof/>
            <w:lang w:val="pl-PL"/>
          </w:rPr>
          <w:t>3.2</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Android</w:t>
        </w:r>
        <w:r>
          <w:rPr>
            <w:noProof/>
            <w:webHidden/>
          </w:rPr>
          <w:tab/>
        </w:r>
        <w:r>
          <w:rPr>
            <w:noProof/>
            <w:webHidden/>
          </w:rPr>
          <w:fldChar w:fldCharType="begin"/>
        </w:r>
        <w:r>
          <w:rPr>
            <w:noProof/>
            <w:webHidden/>
          </w:rPr>
          <w:instrText xml:space="preserve"> PAGEREF _Toc393950559 \h </w:instrText>
        </w:r>
        <w:r>
          <w:rPr>
            <w:noProof/>
            <w:webHidden/>
          </w:rPr>
        </w:r>
        <w:r>
          <w:rPr>
            <w:noProof/>
            <w:webHidden/>
          </w:rPr>
          <w:fldChar w:fldCharType="separate"/>
        </w:r>
        <w:r>
          <w:rPr>
            <w:noProof/>
            <w:webHidden/>
          </w:rPr>
          <w:t>10</w:t>
        </w:r>
        <w:r>
          <w:rPr>
            <w:noProof/>
            <w:webHidden/>
          </w:rPr>
          <w:fldChar w:fldCharType="end"/>
        </w:r>
      </w:hyperlink>
    </w:p>
    <w:p w:rsidR="0070384D" w:rsidRDefault="0070384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60" w:history="1">
        <w:r w:rsidRPr="00364573">
          <w:rPr>
            <w:rStyle w:val="Hipercze"/>
            <w:noProof/>
            <w:lang w:val="pl-PL"/>
          </w:rPr>
          <w:t>3.2.1</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Aktualizacje</w:t>
        </w:r>
        <w:r>
          <w:rPr>
            <w:noProof/>
            <w:webHidden/>
          </w:rPr>
          <w:tab/>
        </w:r>
        <w:r>
          <w:rPr>
            <w:noProof/>
            <w:webHidden/>
          </w:rPr>
          <w:fldChar w:fldCharType="begin"/>
        </w:r>
        <w:r>
          <w:rPr>
            <w:noProof/>
            <w:webHidden/>
          </w:rPr>
          <w:instrText xml:space="preserve"> PAGEREF _Toc393950560 \h </w:instrText>
        </w:r>
        <w:r>
          <w:rPr>
            <w:noProof/>
            <w:webHidden/>
          </w:rPr>
        </w:r>
        <w:r>
          <w:rPr>
            <w:noProof/>
            <w:webHidden/>
          </w:rPr>
          <w:fldChar w:fldCharType="separate"/>
        </w:r>
        <w:r>
          <w:rPr>
            <w:noProof/>
            <w:webHidden/>
          </w:rPr>
          <w:t>12</w:t>
        </w:r>
        <w:r>
          <w:rPr>
            <w:noProof/>
            <w:webHidden/>
          </w:rPr>
          <w:fldChar w:fldCharType="end"/>
        </w:r>
      </w:hyperlink>
    </w:p>
    <w:p w:rsidR="0070384D" w:rsidRDefault="0070384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61" w:history="1">
        <w:r w:rsidRPr="00364573">
          <w:rPr>
            <w:rStyle w:val="Hipercze"/>
            <w:noProof/>
            <w:lang w:val="pl-PL"/>
          </w:rPr>
          <w:t>3.2.2</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Architektura systemu</w:t>
        </w:r>
        <w:r>
          <w:rPr>
            <w:noProof/>
            <w:webHidden/>
          </w:rPr>
          <w:tab/>
        </w:r>
        <w:r>
          <w:rPr>
            <w:noProof/>
            <w:webHidden/>
          </w:rPr>
          <w:fldChar w:fldCharType="begin"/>
        </w:r>
        <w:r>
          <w:rPr>
            <w:noProof/>
            <w:webHidden/>
          </w:rPr>
          <w:instrText xml:space="preserve"> PAGEREF _Toc393950561 \h </w:instrText>
        </w:r>
        <w:r>
          <w:rPr>
            <w:noProof/>
            <w:webHidden/>
          </w:rPr>
        </w:r>
        <w:r>
          <w:rPr>
            <w:noProof/>
            <w:webHidden/>
          </w:rPr>
          <w:fldChar w:fldCharType="separate"/>
        </w:r>
        <w:r>
          <w:rPr>
            <w:noProof/>
            <w:webHidden/>
          </w:rPr>
          <w:t>13</w:t>
        </w:r>
        <w:r>
          <w:rPr>
            <w:noProof/>
            <w:webHidden/>
          </w:rPr>
          <w:fldChar w:fldCharType="end"/>
        </w:r>
      </w:hyperlink>
    </w:p>
    <w:p w:rsidR="0070384D" w:rsidRDefault="0070384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62" w:history="1">
        <w:r w:rsidRPr="00364573">
          <w:rPr>
            <w:rStyle w:val="Hipercze"/>
            <w:noProof/>
            <w:lang w:val="pl-PL"/>
          </w:rPr>
          <w:t>3.2.3</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Tworzenie i dystrybucja aplikacji Android</w:t>
        </w:r>
        <w:r>
          <w:rPr>
            <w:noProof/>
            <w:webHidden/>
          </w:rPr>
          <w:tab/>
        </w:r>
        <w:r>
          <w:rPr>
            <w:noProof/>
            <w:webHidden/>
          </w:rPr>
          <w:fldChar w:fldCharType="begin"/>
        </w:r>
        <w:r>
          <w:rPr>
            <w:noProof/>
            <w:webHidden/>
          </w:rPr>
          <w:instrText xml:space="preserve"> PAGEREF _Toc393950562 \h </w:instrText>
        </w:r>
        <w:r>
          <w:rPr>
            <w:noProof/>
            <w:webHidden/>
          </w:rPr>
        </w:r>
        <w:r>
          <w:rPr>
            <w:noProof/>
            <w:webHidden/>
          </w:rPr>
          <w:fldChar w:fldCharType="separate"/>
        </w:r>
        <w:r>
          <w:rPr>
            <w:noProof/>
            <w:webHidden/>
          </w:rPr>
          <w:t>16</w:t>
        </w:r>
        <w:r>
          <w:rPr>
            <w:noProof/>
            <w:webHidden/>
          </w:rPr>
          <w:fldChar w:fldCharType="end"/>
        </w:r>
      </w:hyperlink>
    </w:p>
    <w:p w:rsidR="0070384D" w:rsidRDefault="0070384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63" w:history="1">
        <w:r w:rsidRPr="00364573">
          <w:rPr>
            <w:rStyle w:val="Hipercze"/>
            <w:noProof/>
            <w:lang w:val="pl-PL"/>
          </w:rPr>
          <w:t>3.3</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Windows Phone</w:t>
        </w:r>
        <w:r>
          <w:rPr>
            <w:noProof/>
            <w:webHidden/>
          </w:rPr>
          <w:tab/>
        </w:r>
        <w:r>
          <w:rPr>
            <w:noProof/>
            <w:webHidden/>
          </w:rPr>
          <w:fldChar w:fldCharType="begin"/>
        </w:r>
        <w:r>
          <w:rPr>
            <w:noProof/>
            <w:webHidden/>
          </w:rPr>
          <w:instrText xml:space="preserve"> PAGEREF _Toc393950563 \h </w:instrText>
        </w:r>
        <w:r>
          <w:rPr>
            <w:noProof/>
            <w:webHidden/>
          </w:rPr>
        </w:r>
        <w:r>
          <w:rPr>
            <w:noProof/>
            <w:webHidden/>
          </w:rPr>
          <w:fldChar w:fldCharType="separate"/>
        </w:r>
        <w:r>
          <w:rPr>
            <w:noProof/>
            <w:webHidden/>
          </w:rPr>
          <w:t>16</w:t>
        </w:r>
        <w:r>
          <w:rPr>
            <w:noProof/>
            <w:webHidden/>
          </w:rPr>
          <w:fldChar w:fldCharType="end"/>
        </w:r>
      </w:hyperlink>
    </w:p>
    <w:p w:rsidR="0070384D" w:rsidRDefault="0070384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64" w:history="1">
        <w:r w:rsidRPr="00364573">
          <w:rPr>
            <w:rStyle w:val="Hipercze"/>
            <w:noProof/>
            <w:lang w:val="pl-PL"/>
          </w:rPr>
          <w:t>3.3.1</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Tworzenie i dystrybucja aplikacji Windows Phone 8</w:t>
        </w:r>
        <w:r>
          <w:rPr>
            <w:noProof/>
            <w:webHidden/>
          </w:rPr>
          <w:tab/>
        </w:r>
        <w:r>
          <w:rPr>
            <w:noProof/>
            <w:webHidden/>
          </w:rPr>
          <w:fldChar w:fldCharType="begin"/>
        </w:r>
        <w:r>
          <w:rPr>
            <w:noProof/>
            <w:webHidden/>
          </w:rPr>
          <w:instrText xml:space="preserve"> PAGEREF _Toc393950564 \h </w:instrText>
        </w:r>
        <w:r>
          <w:rPr>
            <w:noProof/>
            <w:webHidden/>
          </w:rPr>
        </w:r>
        <w:r>
          <w:rPr>
            <w:noProof/>
            <w:webHidden/>
          </w:rPr>
          <w:fldChar w:fldCharType="separate"/>
        </w:r>
        <w:r>
          <w:rPr>
            <w:noProof/>
            <w:webHidden/>
          </w:rPr>
          <w:t>16</w:t>
        </w:r>
        <w:r>
          <w:rPr>
            <w:noProof/>
            <w:webHidden/>
          </w:rPr>
          <w:fldChar w:fldCharType="end"/>
        </w:r>
      </w:hyperlink>
    </w:p>
    <w:p w:rsidR="0070384D" w:rsidRDefault="0070384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65" w:history="1">
        <w:r w:rsidRPr="00364573">
          <w:rPr>
            <w:rStyle w:val="Hipercze"/>
            <w:noProof/>
            <w:lang w:val="pl-PL"/>
          </w:rPr>
          <w:t>4</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Środowiska międzyplatformowe</w:t>
        </w:r>
        <w:r>
          <w:rPr>
            <w:noProof/>
            <w:webHidden/>
          </w:rPr>
          <w:tab/>
        </w:r>
        <w:r>
          <w:rPr>
            <w:noProof/>
            <w:webHidden/>
          </w:rPr>
          <w:fldChar w:fldCharType="begin"/>
        </w:r>
        <w:r>
          <w:rPr>
            <w:noProof/>
            <w:webHidden/>
          </w:rPr>
          <w:instrText xml:space="preserve"> PAGEREF _Toc393950565 \h </w:instrText>
        </w:r>
        <w:r>
          <w:rPr>
            <w:noProof/>
            <w:webHidden/>
          </w:rPr>
        </w:r>
        <w:r>
          <w:rPr>
            <w:noProof/>
            <w:webHidden/>
          </w:rPr>
          <w:fldChar w:fldCharType="separate"/>
        </w:r>
        <w:r>
          <w:rPr>
            <w:noProof/>
            <w:webHidden/>
          </w:rPr>
          <w:t>16</w:t>
        </w:r>
        <w:r>
          <w:rPr>
            <w:noProof/>
            <w:webHidden/>
          </w:rPr>
          <w:fldChar w:fldCharType="end"/>
        </w:r>
      </w:hyperlink>
    </w:p>
    <w:p w:rsidR="0070384D" w:rsidRDefault="0070384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66" w:history="1">
        <w:r w:rsidRPr="00364573">
          <w:rPr>
            <w:rStyle w:val="Hipercze"/>
            <w:noProof/>
            <w:lang w:val="pl-PL"/>
          </w:rPr>
          <w:t>4.1</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Unity</w:t>
        </w:r>
        <w:r>
          <w:rPr>
            <w:noProof/>
            <w:webHidden/>
          </w:rPr>
          <w:tab/>
        </w:r>
        <w:r>
          <w:rPr>
            <w:noProof/>
            <w:webHidden/>
          </w:rPr>
          <w:fldChar w:fldCharType="begin"/>
        </w:r>
        <w:r>
          <w:rPr>
            <w:noProof/>
            <w:webHidden/>
          </w:rPr>
          <w:instrText xml:space="preserve"> PAGEREF _Toc393950566 \h </w:instrText>
        </w:r>
        <w:r>
          <w:rPr>
            <w:noProof/>
            <w:webHidden/>
          </w:rPr>
        </w:r>
        <w:r>
          <w:rPr>
            <w:noProof/>
            <w:webHidden/>
          </w:rPr>
          <w:fldChar w:fldCharType="separate"/>
        </w:r>
        <w:r>
          <w:rPr>
            <w:noProof/>
            <w:webHidden/>
          </w:rPr>
          <w:t>16</w:t>
        </w:r>
        <w:r>
          <w:rPr>
            <w:noProof/>
            <w:webHidden/>
          </w:rPr>
          <w:fldChar w:fldCharType="end"/>
        </w:r>
      </w:hyperlink>
    </w:p>
    <w:p w:rsidR="0070384D" w:rsidRDefault="0070384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67" w:history="1">
        <w:r w:rsidRPr="00364573">
          <w:rPr>
            <w:rStyle w:val="Hipercze"/>
            <w:noProof/>
            <w:lang w:val="pl-PL"/>
          </w:rPr>
          <w:t>4.2</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Web/HTML5/Flash</w:t>
        </w:r>
        <w:r>
          <w:rPr>
            <w:noProof/>
            <w:webHidden/>
          </w:rPr>
          <w:tab/>
        </w:r>
        <w:r>
          <w:rPr>
            <w:noProof/>
            <w:webHidden/>
          </w:rPr>
          <w:fldChar w:fldCharType="begin"/>
        </w:r>
        <w:r>
          <w:rPr>
            <w:noProof/>
            <w:webHidden/>
          </w:rPr>
          <w:instrText xml:space="preserve"> PAGEREF _Toc393950567 \h </w:instrText>
        </w:r>
        <w:r>
          <w:rPr>
            <w:noProof/>
            <w:webHidden/>
          </w:rPr>
        </w:r>
        <w:r>
          <w:rPr>
            <w:noProof/>
            <w:webHidden/>
          </w:rPr>
          <w:fldChar w:fldCharType="separate"/>
        </w:r>
        <w:r>
          <w:rPr>
            <w:noProof/>
            <w:webHidden/>
          </w:rPr>
          <w:t>18</w:t>
        </w:r>
        <w:r>
          <w:rPr>
            <w:noProof/>
            <w:webHidden/>
          </w:rPr>
          <w:fldChar w:fldCharType="end"/>
        </w:r>
      </w:hyperlink>
    </w:p>
    <w:p w:rsidR="0070384D" w:rsidRDefault="0070384D">
      <w:pPr>
        <w:pStyle w:val="Spistreci2"/>
        <w:tabs>
          <w:tab w:val="right" w:leader="dot" w:pos="9392"/>
        </w:tabs>
        <w:rPr>
          <w:rFonts w:asciiTheme="minorHAnsi" w:eastAsiaTheme="minorEastAsia" w:hAnsiTheme="minorHAnsi" w:cstheme="minorBidi"/>
          <w:noProof/>
          <w:kern w:val="0"/>
          <w:sz w:val="22"/>
          <w:szCs w:val="22"/>
          <w:lang w:val="pl-PL" w:eastAsia="pl-PL" w:bidi="ar-SA"/>
        </w:rPr>
      </w:pPr>
      <w:hyperlink w:anchor="_Toc393950568" w:history="1">
        <w:r w:rsidRPr="00364573">
          <w:rPr>
            <w:rStyle w:val="Hipercze"/>
            <w:noProof/>
            <w:lang w:val="pl-PL"/>
          </w:rPr>
          <w:t>4.3</w:t>
        </w:r>
        <w:r>
          <w:rPr>
            <w:noProof/>
            <w:webHidden/>
          </w:rPr>
          <w:tab/>
        </w:r>
        <w:r>
          <w:rPr>
            <w:noProof/>
            <w:webHidden/>
          </w:rPr>
          <w:fldChar w:fldCharType="begin"/>
        </w:r>
        <w:r>
          <w:rPr>
            <w:noProof/>
            <w:webHidden/>
          </w:rPr>
          <w:instrText xml:space="preserve"> PAGEREF _Toc393950568 \h </w:instrText>
        </w:r>
        <w:r>
          <w:rPr>
            <w:noProof/>
            <w:webHidden/>
          </w:rPr>
        </w:r>
        <w:r>
          <w:rPr>
            <w:noProof/>
            <w:webHidden/>
          </w:rPr>
          <w:fldChar w:fldCharType="separate"/>
        </w:r>
        <w:r>
          <w:rPr>
            <w:noProof/>
            <w:webHidden/>
          </w:rPr>
          <w:t>18</w:t>
        </w:r>
        <w:r>
          <w:rPr>
            <w:noProof/>
            <w:webHidden/>
          </w:rPr>
          <w:fldChar w:fldCharType="end"/>
        </w:r>
      </w:hyperlink>
    </w:p>
    <w:p w:rsidR="0070384D" w:rsidRDefault="0070384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69" w:history="1">
        <w:r w:rsidRPr="00364573">
          <w:rPr>
            <w:rStyle w:val="Hipercze"/>
            <w:noProof/>
            <w:lang w:val="pl-PL"/>
          </w:rPr>
          <w:t>5</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Wymagania przed-implementacyjne</w:t>
        </w:r>
        <w:r>
          <w:rPr>
            <w:noProof/>
            <w:webHidden/>
          </w:rPr>
          <w:tab/>
        </w:r>
        <w:r>
          <w:rPr>
            <w:noProof/>
            <w:webHidden/>
          </w:rPr>
          <w:fldChar w:fldCharType="begin"/>
        </w:r>
        <w:r>
          <w:rPr>
            <w:noProof/>
            <w:webHidden/>
          </w:rPr>
          <w:instrText xml:space="preserve"> PAGEREF _Toc393950569 \h </w:instrText>
        </w:r>
        <w:r>
          <w:rPr>
            <w:noProof/>
            <w:webHidden/>
          </w:rPr>
        </w:r>
        <w:r>
          <w:rPr>
            <w:noProof/>
            <w:webHidden/>
          </w:rPr>
          <w:fldChar w:fldCharType="separate"/>
        </w:r>
        <w:r>
          <w:rPr>
            <w:noProof/>
            <w:webHidden/>
          </w:rPr>
          <w:t>18</w:t>
        </w:r>
        <w:r>
          <w:rPr>
            <w:noProof/>
            <w:webHidden/>
          </w:rPr>
          <w:fldChar w:fldCharType="end"/>
        </w:r>
      </w:hyperlink>
    </w:p>
    <w:p w:rsidR="0070384D" w:rsidRDefault="0070384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70" w:history="1">
        <w:r w:rsidRPr="00364573">
          <w:rPr>
            <w:rStyle w:val="Hipercze"/>
            <w:noProof/>
            <w:lang w:val="pl-PL"/>
          </w:rPr>
          <w:t>5.1</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Android</w:t>
        </w:r>
        <w:r>
          <w:rPr>
            <w:noProof/>
            <w:webHidden/>
          </w:rPr>
          <w:tab/>
        </w:r>
        <w:r>
          <w:rPr>
            <w:noProof/>
            <w:webHidden/>
          </w:rPr>
          <w:fldChar w:fldCharType="begin"/>
        </w:r>
        <w:r>
          <w:rPr>
            <w:noProof/>
            <w:webHidden/>
          </w:rPr>
          <w:instrText xml:space="preserve"> PAGEREF _Toc393950570 \h </w:instrText>
        </w:r>
        <w:r>
          <w:rPr>
            <w:noProof/>
            <w:webHidden/>
          </w:rPr>
        </w:r>
        <w:r>
          <w:rPr>
            <w:noProof/>
            <w:webHidden/>
          </w:rPr>
          <w:fldChar w:fldCharType="separate"/>
        </w:r>
        <w:r>
          <w:rPr>
            <w:noProof/>
            <w:webHidden/>
          </w:rPr>
          <w:t>19</w:t>
        </w:r>
        <w:r>
          <w:rPr>
            <w:noProof/>
            <w:webHidden/>
          </w:rPr>
          <w:fldChar w:fldCharType="end"/>
        </w:r>
      </w:hyperlink>
    </w:p>
    <w:p w:rsidR="0070384D" w:rsidRDefault="0070384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1" w:history="1">
        <w:r w:rsidRPr="00364573">
          <w:rPr>
            <w:rStyle w:val="Hipercze"/>
            <w:noProof/>
            <w:lang w:val="pl-PL"/>
          </w:rPr>
          <w:t>5.1.1</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Instalacja Android SDK oraz konfiguracja Unity</w:t>
        </w:r>
        <w:r>
          <w:rPr>
            <w:noProof/>
            <w:webHidden/>
          </w:rPr>
          <w:tab/>
        </w:r>
        <w:r>
          <w:rPr>
            <w:noProof/>
            <w:webHidden/>
          </w:rPr>
          <w:fldChar w:fldCharType="begin"/>
        </w:r>
        <w:r>
          <w:rPr>
            <w:noProof/>
            <w:webHidden/>
          </w:rPr>
          <w:instrText xml:space="preserve"> PAGEREF _Toc393950571 \h </w:instrText>
        </w:r>
        <w:r>
          <w:rPr>
            <w:noProof/>
            <w:webHidden/>
          </w:rPr>
        </w:r>
        <w:r>
          <w:rPr>
            <w:noProof/>
            <w:webHidden/>
          </w:rPr>
          <w:fldChar w:fldCharType="separate"/>
        </w:r>
        <w:r>
          <w:rPr>
            <w:noProof/>
            <w:webHidden/>
          </w:rPr>
          <w:t>19</w:t>
        </w:r>
        <w:r>
          <w:rPr>
            <w:noProof/>
            <w:webHidden/>
          </w:rPr>
          <w:fldChar w:fldCharType="end"/>
        </w:r>
      </w:hyperlink>
    </w:p>
    <w:p w:rsidR="0070384D" w:rsidRDefault="0070384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2" w:history="1">
        <w:r w:rsidRPr="00364573">
          <w:rPr>
            <w:rStyle w:val="Hipercze"/>
            <w:noProof/>
            <w:lang w:val="pl-PL"/>
          </w:rPr>
          <w:t>5.1.2</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Odblokowanie opcji programisty na urządzeniu</w:t>
        </w:r>
        <w:r>
          <w:rPr>
            <w:noProof/>
            <w:webHidden/>
          </w:rPr>
          <w:tab/>
        </w:r>
        <w:r>
          <w:rPr>
            <w:noProof/>
            <w:webHidden/>
          </w:rPr>
          <w:fldChar w:fldCharType="begin"/>
        </w:r>
        <w:r>
          <w:rPr>
            <w:noProof/>
            <w:webHidden/>
          </w:rPr>
          <w:instrText xml:space="preserve"> PAGEREF _Toc393950572 \h </w:instrText>
        </w:r>
        <w:r>
          <w:rPr>
            <w:noProof/>
            <w:webHidden/>
          </w:rPr>
        </w:r>
        <w:r>
          <w:rPr>
            <w:noProof/>
            <w:webHidden/>
          </w:rPr>
          <w:fldChar w:fldCharType="separate"/>
        </w:r>
        <w:r>
          <w:rPr>
            <w:noProof/>
            <w:webHidden/>
          </w:rPr>
          <w:t>21</w:t>
        </w:r>
        <w:r>
          <w:rPr>
            <w:noProof/>
            <w:webHidden/>
          </w:rPr>
          <w:fldChar w:fldCharType="end"/>
        </w:r>
      </w:hyperlink>
    </w:p>
    <w:p w:rsidR="0070384D" w:rsidRDefault="0070384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73" w:history="1">
        <w:r w:rsidRPr="00364573">
          <w:rPr>
            <w:rStyle w:val="Hipercze"/>
            <w:noProof/>
            <w:lang w:val="pl-PL"/>
          </w:rPr>
          <w:t>5.2</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iOS</w:t>
        </w:r>
        <w:r>
          <w:rPr>
            <w:noProof/>
            <w:webHidden/>
          </w:rPr>
          <w:tab/>
        </w:r>
        <w:r>
          <w:rPr>
            <w:noProof/>
            <w:webHidden/>
          </w:rPr>
          <w:fldChar w:fldCharType="begin"/>
        </w:r>
        <w:r>
          <w:rPr>
            <w:noProof/>
            <w:webHidden/>
          </w:rPr>
          <w:instrText xml:space="preserve"> PAGEREF _Toc393950573 \h </w:instrText>
        </w:r>
        <w:r>
          <w:rPr>
            <w:noProof/>
            <w:webHidden/>
          </w:rPr>
        </w:r>
        <w:r>
          <w:rPr>
            <w:noProof/>
            <w:webHidden/>
          </w:rPr>
          <w:fldChar w:fldCharType="separate"/>
        </w:r>
        <w:r>
          <w:rPr>
            <w:noProof/>
            <w:webHidden/>
          </w:rPr>
          <w:t>24</w:t>
        </w:r>
        <w:r>
          <w:rPr>
            <w:noProof/>
            <w:webHidden/>
          </w:rPr>
          <w:fldChar w:fldCharType="end"/>
        </w:r>
      </w:hyperlink>
    </w:p>
    <w:p w:rsidR="0070384D" w:rsidRDefault="0070384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4" w:history="1">
        <w:r w:rsidRPr="00364573">
          <w:rPr>
            <w:rStyle w:val="Hipercze"/>
            <w:noProof/>
            <w:lang w:val="pl-PL"/>
          </w:rPr>
          <w:t>5.2.1</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Urządzenie z systemem OS X</w:t>
        </w:r>
        <w:r>
          <w:rPr>
            <w:noProof/>
            <w:webHidden/>
          </w:rPr>
          <w:tab/>
        </w:r>
        <w:r>
          <w:rPr>
            <w:noProof/>
            <w:webHidden/>
          </w:rPr>
          <w:fldChar w:fldCharType="begin"/>
        </w:r>
        <w:r>
          <w:rPr>
            <w:noProof/>
            <w:webHidden/>
          </w:rPr>
          <w:instrText xml:space="preserve"> PAGEREF _Toc393950574 \h </w:instrText>
        </w:r>
        <w:r>
          <w:rPr>
            <w:noProof/>
            <w:webHidden/>
          </w:rPr>
        </w:r>
        <w:r>
          <w:rPr>
            <w:noProof/>
            <w:webHidden/>
          </w:rPr>
          <w:fldChar w:fldCharType="separate"/>
        </w:r>
        <w:r>
          <w:rPr>
            <w:noProof/>
            <w:webHidden/>
          </w:rPr>
          <w:t>25</w:t>
        </w:r>
        <w:r>
          <w:rPr>
            <w:noProof/>
            <w:webHidden/>
          </w:rPr>
          <w:fldChar w:fldCharType="end"/>
        </w:r>
      </w:hyperlink>
    </w:p>
    <w:p w:rsidR="0070384D" w:rsidRDefault="0070384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5" w:history="1">
        <w:r w:rsidRPr="00364573">
          <w:rPr>
            <w:rStyle w:val="Hipercze"/>
            <w:noProof/>
            <w:lang w:val="pl-PL"/>
          </w:rPr>
          <w:t>5.2.2</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Instalacja XCode wraz z iOS SDK i Unity</w:t>
        </w:r>
        <w:r>
          <w:rPr>
            <w:noProof/>
            <w:webHidden/>
          </w:rPr>
          <w:tab/>
        </w:r>
        <w:r>
          <w:rPr>
            <w:noProof/>
            <w:webHidden/>
          </w:rPr>
          <w:fldChar w:fldCharType="begin"/>
        </w:r>
        <w:r>
          <w:rPr>
            <w:noProof/>
            <w:webHidden/>
          </w:rPr>
          <w:instrText xml:space="preserve"> PAGEREF _Toc393950575 \h </w:instrText>
        </w:r>
        <w:r>
          <w:rPr>
            <w:noProof/>
            <w:webHidden/>
          </w:rPr>
        </w:r>
        <w:r>
          <w:rPr>
            <w:noProof/>
            <w:webHidden/>
          </w:rPr>
          <w:fldChar w:fldCharType="separate"/>
        </w:r>
        <w:r>
          <w:rPr>
            <w:noProof/>
            <w:webHidden/>
          </w:rPr>
          <w:t>26</w:t>
        </w:r>
        <w:r>
          <w:rPr>
            <w:noProof/>
            <w:webHidden/>
          </w:rPr>
          <w:fldChar w:fldCharType="end"/>
        </w:r>
      </w:hyperlink>
    </w:p>
    <w:p w:rsidR="0070384D" w:rsidRDefault="0070384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6" w:history="1">
        <w:r w:rsidRPr="00364573">
          <w:rPr>
            <w:rStyle w:val="Hipercze"/>
            <w:noProof/>
            <w:lang w:val="pl-PL"/>
          </w:rPr>
          <w:t>5.2.3</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Przygotowanie urządzenia</w:t>
        </w:r>
        <w:r>
          <w:rPr>
            <w:noProof/>
            <w:webHidden/>
          </w:rPr>
          <w:tab/>
        </w:r>
        <w:r>
          <w:rPr>
            <w:noProof/>
            <w:webHidden/>
          </w:rPr>
          <w:fldChar w:fldCharType="begin"/>
        </w:r>
        <w:r>
          <w:rPr>
            <w:noProof/>
            <w:webHidden/>
          </w:rPr>
          <w:instrText xml:space="preserve"> PAGEREF _Toc393950576 \h </w:instrText>
        </w:r>
        <w:r>
          <w:rPr>
            <w:noProof/>
            <w:webHidden/>
          </w:rPr>
        </w:r>
        <w:r>
          <w:rPr>
            <w:noProof/>
            <w:webHidden/>
          </w:rPr>
          <w:fldChar w:fldCharType="separate"/>
        </w:r>
        <w:r>
          <w:rPr>
            <w:noProof/>
            <w:webHidden/>
          </w:rPr>
          <w:t>28</w:t>
        </w:r>
        <w:r>
          <w:rPr>
            <w:noProof/>
            <w:webHidden/>
          </w:rPr>
          <w:fldChar w:fldCharType="end"/>
        </w:r>
      </w:hyperlink>
    </w:p>
    <w:p w:rsidR="0070384D" w:rsidRDefault="0070384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7" w:history="1">
        <w:r w:rsidRPr="00364573">
          <w:rPr>
            <w:rStyle w:val="Hipercze"/>
            <w:noProof/>
            <w:lang w:val="pl-PL"/>
          </w:rPr>
          <w:t>5.2.4</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Instalacja aplikacji z systemu Windows</w:t>
        </w:r>
        <w:r>
          <w:rPr>
            <w:noProof/>
            <w:webHidden/>
          </w:rPr>
          <w:tab/>
        </w:r>
        <w:r>
          <w:rPr>
            <w:noProof/>
            <w:webHidden/>
          </w:rPr>
          <w:fldChar w:fldCharType="begin"/>
        </w:r>
        <w:r>
          <w:rPr>
            <w:noProof/>
            <w:webHidden/>
          </w:rPr>
          <w:instrText xml:space="preserve"> PAGEREF _Toc393950577 \h </w:instrText>
        </w:r>
        <w:r>
          <w:rPr>
            <w:noProof/>
            <w:webHidden/>
          </w:rPr>
        </w:r>
        <w:r>
          <w:rPr>
            <w:noProof/>
            <w:webHidden/>
          </w:rPr>
          <w:fldChar w:fldCharType="separate"/>
        </w:r>
        <w:r>
          <w:rPr>
            <w:noProof/>
            <w:webHidden/>
          </w:rPr>
          <w:t>29</w:t>
        </w:r>
        <w:r>
          <w:rPr>
            <w:noProof/>
            <w:webHidden/>
          </w:rPr>
          <w:fldChar w:fldCharType="end"/>
        </w:r>
      </w:hyperlink>
    </w:p>
    <w:p w:rsidR="0070384D" w:rsidRDefault="0070384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78" w:history="1">
        <w:r w:rsidRPr="00364573">
          <w:rPr>
            <w:rStyle w:val="Hipercze"/>
            <w:noProof/>
            <w:lang w:val="pl-PL"/>
          </w:rPr>
          <w:t>5.3</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Windows Phone 8</w:t>
        </w:r>
        <w:r>
          <w:rPr>
            <w:noProof/>
            <w:webHidden/>
          </w:rPr>
          <w:tab/>
        </w:r>
        <w:r>
          <w:rPr>
            <w:noProof/>
            <w:webHidden/>
          </w:rPr>
          <w:fldChar w:fldCharType="begin"/>
        </w:r>
        <w:r>
          <w:rPr>
            <w:noProof/>
            <w:webHidden/>
          </w:rPr>
          <w:instrText xml:space="preserve"> PAGEREF _Toc393950578 \h </w:instrText>
        </w:r>
        <w:r>
          <w:rPr>
            <w:noProof/>
            <w:webHidden/>
          </w:rPr>
        </w:r>
        <w:r>
          <w:rPr>
            <w:noProof/>
            <w:webHidden/>
          </w:rPr>
          <w:fldChar w:fldCharType="separate"/>
        </w:r>
        <w:r>
          <w:rPr>
            <w:noProof/>
            <w:webHidden/>
          </w:rPr>
          <w:t>37</w:t>
        </w:r>
        <w:r>
          <w:rPr>
            <w:noProof/>
            <w:webHidden/>
          </w:rPr>
          <w:fldChar w:fldCharType="end"/>
        </w:r>
      </w:hyperlink>
    </w:p>
    <w:p w:rsidR="0070384D" w:rsidRDefault="0070384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79" w:history="1">
        <w:r w:rsidRPr="00364573">
          <w:rPr>
            <w:rStyle w:val="Hipercze"/>
            <w:noProof/>
            <w:lang w:val="pl-PL"/>
          </w:rPr>
          <w:t>5.3.1</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Instalacja Windows 8 w aplikacji Virtualbox</w:t>
        </w:r>
        <w:r>
          <w:rPr>
            <w:noProof/>
            <w:webHidden/>
          </w:rPr>
          <w:tab/>
        </w:r>
        <w:r>
          <w:rPr>
            <w:noProof/>
            <w:webHidden/>
          </w:rPr>
          <w:fldChar w:fldCharType="begin"/>
        </w:r>
        <w:r>
          <w:rPr>
            <w:noProof/>
            <w:webHidden/>
          </w:rPr>
          <w:instrText xml:space="preserve"> PAGEREF _Toc393950579 \h </w:instrText>
        </w:r>
        <w:r>
          <w:rPr>
            <w:noProof/>
            <w:webHidden/>
          </w:rPr>
        </w:r>
        <w:r>
          <w:rPr>
            <w:noProof/>
            <w:webHidden/>
          </w:rPr>
          <w:fldChar w:fldCharType="separate"/>
        </w:r>
        <w:r>
          <w:rPr>
            <w:noProof/>
            <w:webHidden/>
          </w:rPr>
          <w:t>37</w:t>
        </w:r>
        <w:r>
          <w:rPr>
            <w:noProof/>
            <w:webHidden/>
          </w:rPr>
          <w:fldChar w:fldCharType="end"/>
        </w:r>
      </w:hyperlink>
    </w:p>
    <w:p w:rsidR="0070384D" w:rsidRDefault="0070384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80" w:history="1">
        <w:r w:rsidRPr="00364573">
          <w:rPr>
            <w:rStyle w:val="Hipercze"/>
            <w:noProof/>
            <w:lang w:val="pl-PL"/>
          </w:rPr>
          <w:t>5.3.2</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Instalacja Windows Phone SDK 8 i rejestracja telefonu</w:t>
        </w:r>
        <w:r>
          <w:rPr>
            <w:noProof/>
            <w:webHidden/>
          </w:rPr>
          <w:tab/>
        </w:r>
        <w:r>
          <w:rPr>
            <w:noProof/>
            <w:webHidden/>
          </w:rPr>
          <w:fldChar w:fldCharType="begin"/>
        </w:r>
        <w:r>
          <w:rPr>
            <w:noProof/>
            <w:webHidden/>
          </w:rPr>
          <w:instrText xml:space="preserve"> PAGEREF _Toc393950580 \h </w:instrText>
        </w:r>
        <w:r>
          <w:rPr>
            <w:noProof/>
            <w:webHidden/>
          </w:rPr>
        </w:r>
        <w:r>
          <w:rPr>
            <w:noProof/>
            <w:webHidden/>
          </w:rPr>
          <w:fldChar w:fldCharType="separate"/>
        </w:r>
        <w:r>
          <w:rPr>
            <w:noProof/>
            <w:webHidden/>
          </w:rPr>
          <w:t>41</w:t>
        </w:r>
        <w:r>
          <w:rPr>
            <w:noProof/>
            <w:webHidden/>
          </w:rPr>
          <w:fldChar w:fldCharType="end"/>
        </w:r>
      </w:hyperlink>
    </w:p>
    <w:p w:rsidR="0070384D" w:rsidRDefault="0070384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81" w:history="1">
        <w:r w:rsidRPr="00364573">
          <w:rPr>
            <w:rStyle w:val="Hipercze"/>
            <w:noProof/>
            <w:lang w:val="pl-PL"/>
          </w:rPr>
          <w:t>6</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Zaimplementowane programy testujące</w:t>
        </w:r>
        <w:r>
          <w:rPr>
            <w:noProof/>
            <w:webHidden/>
          </w:rPr>
          <w:tab/>
        </w:r>
        <w:r>
          <w:rPr>
            <w:noProof/>
            <w:webHidden/>
          </w:rPr>
          <w:fldChar w:fldCharType="begin"/>
        </w:r>
        <w:r>
          <w:rPr>
            <w:noProof/>
            <w:webHidden/>
          </w:rPr>
          <w:instrText xml:space="preserve"> PAGEREF _Toc393950581 \h </w:instrText>
        </w:r>
        <w:r>
          <w:rPr>
            <w:noProof/>
            <w:webHidden/>
          </w:rPr>
        </w:r>
        <w:r>
          <w:rPr>
            <w:noProof/>
            <w:webHidden/>
          </w:rPr>
          <w:fldChar w:fldCharType="separate"/>
        </w:r>
        <w:r>
          <w:rPr>
            <w:noProof/>
            <w:webHidden/>
          </w:rPr>
          <w:t>45</w:t>
        </w:r>
        <w:r>
          <w:rPr>
            <w:noProof/>
            <w:webHidden/>
          </w:rPr>
          <w:fldChar w:fldCharType="end"/>
        </w:r>
      </w:hyperlink>
    </w:p>
    <w:p w:rsidR="0070384D" w:rsidRDefault="0070384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82" w:history="1">
        <w:r w:rsidRPr="00364573">
          <w:rPr>
            <w:rStyle w:val="Hipercze"/>
            <w:noProof/>
            <w:lang w:val="pl-PL"/>
          </w:rPr>
          <w:t>6.1</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Unity: Test grafiki 2D</w:t>
        </w:r>
        <w:r>
          <w:rPr>
            <w:noProof/>
            <w:webHidden/>
          </w:rPr>
          <w:tab/>
        </w:r>
        <w:r>
          <w:rPr>
            <w:noProof/>
            <w:webHidden/>
          </w:rPr>
          <w:fldChar w:fldCharType="begin"/>
        </w:r>
        <w:r>
          <w:rPr>
            <w:noProof/>
            <w:webHidden/>
          </w:rPr>
          <w:instrText xml:space="preserve"> PAGEREF _Toc393950582 \h </w:instrText>
        </w:r>
        <w:r>
          <w:rPr>
            <w:noProof/>
            <w:webHidden/>
          </w:rPr>
        </w:r>
        <w:r>
          <w:rPr>
            <w:noProof/>
            <w:webHidden/>
          </w:rPr>
          <w:fldChar w:fldCharType="separate"/>
        </w:r>
        <w:r>
          <w:rPr>
            <w:noProof/>
            <w:webHidden/>
          </w:rPr>
          <w:t>45</w:t>
        </w:r>
        <w:r>
          <w:rPr>
            <w:noProof/>
            <w:webHidden/>
          </w:rPr>
          <w:fldChar w:fldCharType="end"/>
        </w:r>
      </w:hyperlink>
    </w:p>
    <w:p w:rsidR="0070384D" w:rsidRDefault="0070384D">
      <w:pPr>
        <w:pStyle w:val="Spistreci3"/>
        <w:tabs>
          <w:tab w:val="left" w:pos="1320"/>
          <w:tab w:val="right" w:leader="dot" w:pos="9392"/>
        </w:tabs>
        <w:rPr>
          <w:rFonts w:asciiTheme="minorHAnsi" w:eastAsiaTheme="minorEastAsia" w:hAnsiTheme="minorHAnsi" w:cstheme="minorBidi"/>
          <w:noProof/>
          <w:kern w:val="0"/>
          <w:sz w:val="22"/>
          <w:szCs w:val="22"/>
          <w:lang w:val="pl-PL" w:eastAsia="pl-PL" w:bidi="ar-SA"/>
        </w:rPr>
      </w:pPr>
      <w:hyperlink w:anchor="_Toc393950583" w:history="1">
        <w:r w:rsidRPr="00364573">
          <w:rPr>
            <w:rStyle w:val="Hipercze"/>
            <w:noProof/>
            <w:lang w:val="pl-PL"/>
          </w:rPr>
          <w:t>6.1.1</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Implementacja</w:t>
        </w:r>
        <w:r>
          <w:rPr>
            <w:noProof/>
            <w:webHidden/>
          </w:rPr>
          <w:tab/>
        </w:r>
        <w:r>
          <w:rPr>
            <w:noProof/>
            <w:webHidden/>
          </w:rPr>
          <w:fldChar w:fldCharType="begin"/>
        </w:r>
        <w:r>
          <w:rPr>
            <w:noProof/>
            <w:webHidden/>
          </w:rPr>
          <w:instrText xml:space="preserve"> PAGEREF _Toc393950583 \h </w:instrText>
        </w:r>
        <w:r>
          <w:rPr>
            <w:noProof/>
            <w:webHidden/>
          </w:rPr>
        </w:r>
        <w:r>
          <w:rPr>
            <w:noProof/>
            <w:webHidden/>
          </w:rPr>
          <w:fldChar w:fldCharType="separate"/>
        </w:r>
        <w:r>
          <w:rPr>
            <w:noProof/>
            <w:webHidden/>
          </w:rPr>
          <w:t>46</w:t>
        </w:r>
        <w:r>
          <w:rPr>
            <w:noProof/>
            <w:webHidden/>
          </w:rPr>
          <w:fldChar w:fldCharType="end"/>
        </w:r>
      </w:hyperlink>
    </w:p>
    <w:p w:rsidR="0070384D" w:rsidRDefault="0070384D">
      <w:pPr>
        <w:pStyle w:val="Spistreci4"/>
        <w:tabs>
          <w:tab w:val="left" w:pos="1760"/>
          <w:tab w:val="right" w:leader="dot" w:pos="9392"/>
        </w:tabs>
        <w:rPr>
          <w:rFonts w:asciiTheme="minorHAnsi" w:eastAsiaTheme="minorEastAsia" w:hAnsiTheme="minorHAnsi" w:cstheme="minorBidi"/>
          <w:noProof/>
          <w:kern w:val="0"/>
          <w:sz w:val="22"/>
          <w:szCs w:val="22"/>
          <w:lang w:val="pl-PL" w:eastAsia="pl-PL" w:bidi="ar-SA"/>
        </w:rPr>
      </w:pPr>
      <w:hyperlink w:anchor="_Toc393950584" w:history="1">
        <w:r w:rsidRPr="00364573">
          <w:rPr>
            <w:rStyle w:val="Hipercze"/>
            <w:noProof/>
            <w:lang w:val="pl-PL"/>
          </w:rPr>
          <w:t>6.1.1.1</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Postać gracza</w:t>
        </w:r>
        <w:r>
          <w:rPr>
            <w:noProof/>
            <w:webHidden/>
          </w:rPr>
          <w:tab/>
        </w:r>
        <w:r>
          <w:rPr>
            <w:noProof/>
            <w:webHidden/>
          </w:rPr>
          <w:fldChar w:fldCharType="begin"/>
        </w:r>
        <w:r>
          <w:rPr>
            <w:noProof/>
            <w:webHidden/>
          </w:rPr>
          <w:instrText xml:space="preserve"> PAGEREF _Toc393950584 \h </w:instrText>
        </w:r>
        <w:r>
          <w:rPr>
            <w:noProof/>
            <w:webHidden/>
          </w:rPr>
        </w:r>
        <w:r>
          <w:rPr>
            <w:noProof/>
            <w:webHidden/>
          </w:rPr>
          <w:fldChar w:fldCharType="separate"/>
        </w:r>
        <w:r>
          <w:rPr>
            <w:noProof/>
            <w:webHidden/>
          </w:rPr>
          <w:t>47</w:t>
        </w:r>
        <w:r>
          <w:rPr>
            <w:noProof/>
            <w:webHidden/>
          </w:rPr>
          <w:fldChar w:fldCharType="end"/>
        </w:r>
      </w:hyperlink>
    </w:p>
    <w:p w:rsidR="0070384D" w:rsidRDefault="0070384D">
      <w:pPr>
        <w:pStyle w:val="Spistreci2"/>
        <w:tabs>
          <w:tab w:val="left" w:pos="880"/>
          <w:tab w:val="right" w:leader="dot" w:pos="9392"/>
        </w:tabs>
        <w:rPr>
          <w:rFonts w:asciiTheme="minorHAnsi" w:eastAsiaTheme="minorEastAsia" w:hAnsiTheme="minorHAnsi" w:cstheme="minorBidi"/>
          <w:noProof/>
          <w:kern w:val="0"/>
          <w:sz w:val="22"/>
          <w:szCs w:val="22"/>
          <w:lang w:val="pl-PL" w:eastAsia="pl-PL" w:bidi="ar-SA"/>
        </w:rPr>
      </w:pPr>
      <w:hyperlink w:anchor="_Toc393950585" w:history="1">
        <w:r w:rsidRPr="00364573">
          <w:rPr>
            <w:rStyle w:val="Hipercze"/>
            <w:noProof/>
            <w:lang w:val="pl-PL"/>
          </w:rPr>
          <w:t>6.2</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Unity: Test ilości obiektów 2D</w:t>
        </w:r>
        <w:r>
          <w:rPr>
            <w:noProof/>
            <w:webHidden/>
          </w:rPr>
          <w:tab/>
        </w:r>
        <w:r>
          <w:rPr>
            <w:noProof/>
            <w:webHidden/>
          </w:rPr>
          <w:fldChar w:fldCharType="begin"/>
        </w:r>
        <w:r>
          <w:rPr>
            <w:noProof/>
            <w:webHidden/>
          </w:rPr>
          <w:instrText xml:space="preserve"> PAGEREF _Toc393950585 \h </w:instrText>
        </w:r>
        <w:r>
          <w:rPr>
            <w:noProof/>
            <w:webHidden/>
          </w:rPr>
        </w:r>
        <w:r>
          <w:rPr>
            <w:noProof/>
            <w:webHidden/>
          </w:rPr>
          <w:fldChar w:fldCharType="separate"/>
        </w:r>
        <w:r>
          <w:rPr>
            <w:noProof/>
            <w:webHidden/>
          </w:rPr>
          <w:t>48</w:t>
        </w:r>
        <w:r>
          <w:rPr>
            <w:noProof/>
            <w:webHidden/>
          </w:rPr>
          <w:fldChar w:fldCharType="end"/>
        </w:r>
      </w:hyperlink>
    </w:p>
    <w:p w:rsidR="0070384D" w:rsidRDefault="0070384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86" w:history="1">
        <w:r w:rsidRPr="00364573">
          <w:rPr>
            <w:rStyle w:val="Hipercze"/>
            <w:noProof/>
            <w:lang w:val="pl-PL"/>
          </w:rPr>
          <w:t>7</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Wyniki</w:t>
        </w:r>
        <w:r>
          <w:rPr>
            <w:noProof/>
            <w:webHidden/>
          </w:rPr>
          <w:tab/>
        </w:r>
        <w:r>
          <w:rPr>
            <w:noProof/>
            <w:webHidden/>
          </w:rPr>
          <w:fldChar w:fldCharType="begin"/>
        </w:r>
        <w:r>
          <w:rPr>
            <w:noProof/>
            <w:webHidden/>
          </w:rPr>
          <w:instrText xml:space="preserve"> PAGEREF _Toc393950586 \h </w:instrText>
        </w:r>
        <w:r>
          <w:rPr>
            <w:noProof/>
            <w:webHidden/>
          </w:rPr>
        </w:r>
        <w:r>
          <w:rPr>
            <w:noProof/>
            <w:webHidden/>
          </w:rPr>
          <w:fldChar w:fldCharType="separate"/>
        </w:r>
        <w:r>
          <w:rPr>
            <w:noProof/>
            <w:webHidden/>
          </w:rPr>
          <w:t>49</w:t>
        </w:r>
        <w:r>
          <w:rPr>
            <w:noProof/>
            <w:webHidden/>
          </w:rPr>
          <w:fldChar w:fldCharType="end"/>
        </w:r>
      </w:hyperlink>
    </w:p>
    <w:p w:rsidR="0070384D" w:rsidRDefault="0070384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87" w:history="1">
        <w:r w:rsidRPr="00364573">
          <w:rPr>
            <w:rStyle w:val="Hipercze"/>
            <w:noProof/>
            <w:lang w:val="pl-PL"/>
          </w:rPr>
          <w:t>8</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Podsumowanie i wnioski</w:t>
        </w:r>
        <w:r>
          <w:rPr>
            <w:noProof/>
            <w:webHidden/>
          </w:rPr>
          <w:tab/>
        </w:r>
        <w:r>
          <w:rPr>
            <w:noProof/>
            <w:webHidden/>
          </w:rPr>
          <w:fldChar w:fldCharType="begin"/>
        </w:r>
        <w:r>
          <w:rPr>
            <w:noProof/>
            <w:webHidden/>
          </w:rPr>
          <w:instrText xml:space="preserve"> PAGEREF _Toc393950587 \h </w:instrText>
        </w:r>
        <w:r>
          <w:rPr>
            <w:noProof/>
            <w:webHidden/>
          </w:rPr>
        </w:r>
        <w:r>
          <w:rPr>
            <w:noProof/>
            <w:webHidden/>
          </w:rPr>
          <w:fldChar w:fldCharType="separate"/>
        </w:r>
        <w:r>
          <w:rPr>
            <w:noProof/>
            <w:webHidden/>
          </w:rPr>
          <w:t>49</w:t>
        </w:r>
        <w:r>
          <w:rPr>
            <w:noProof/>
            <w:webHidden/>
          </w:rPr>
          <w:fldChar w:fldCharType="end"/>
        </w:r>
      </w:hyperlink>
    </w:p>
    <w:p w:rsidR="0070384D" w:rsidRDefault="0070384D">
      <w:pPr>
        <w:pStyle w:val="Spistreci1"/>
        <w:tabs>
          <w:tab w:val="left" w:pos="440"/>
          <w:tab w:val="right" w:leader="dot" w:pos="9392"/>
        </w:tabs>
        <w:rPr>
          <w:rFonts w:asciiTheme="minorHAnsi" w:eastAsiaTheme="minorEastAsia" w:hAnsiTheme="minorHAnsi" w:cstheme="minorBidi"/>
          <w:noProof/>
          <w:kern w:val="0"/>
          <w:sz w:val="22"/>
          <w:szCs w:val="22"/>
          <w:lang w:val="pl-PL" w:eastAsia="pl-PL" w:bidi="ar-SA"/>
        </w:rPr>
      </w:pPr>
      <w:hyperlink w:anchor="_Toc393950588" w:history="1">
        <w:r w:rsidRPr="00364573">
          <w:rPr>
            <w:rStyle w:val="Hipercze"/>
            <w:noProof/>
            <w:lang w:val="pl-PL"/>
          </w:rPr>
          <w:t>9</w:t>
        </w:r>
        <w:r>
          <w:rPr>
            <w:rFonts w:asciiTheme="minorHAnsi" w:eastAsiaTheme="minorEastAsia" w:hAnsiTheme="minorHAnsi" w:cstheme="minorBidi"/>
            <w:noProof/>
            <w:kern w:val="0"/>
            <w:sz w:val="22"/>
            <w:szCs w:val="22"/>
            <w:lang w:val="pl-PL" w:eastAsia="pl-PL" w:bidi="ar-SA"/>
          </w:rPr>
          <w:tab/>
        </w:r>
        <w:r w:rsidRPr="00364573">
          <w:rPr>
            <w:rStyle w:val="Hipercze"/>
            <w:noProof/>
            <w:lang w:val="pl-PL"/>
          </w:rPr>
          <w:t>Literatura</w:t>
        </w:r>
        <w:r>
          <w:rPr>
            <w:noProof/>
            <w:webHidden/>
          </w:rPr>
          <w:tab/>
        </w:r>
        <w:r>
          <w:rPr>
            <w:noProof/>
            <w:webHidden/>
          </w:rPr>
          <w:fldChar w:fldCharType="begin"/>
        </w:r>
        <w:r>
          <w:rPr>
            <w:noProof/>
            <w:webHidden/>
          </w:rPr>
          <w:instrText xml:space="preserve"> PAGEREF _Toc393950588 \h </w:instrText>
        </w:r>
        <w:r>
          <w:rPr>
            <w:noProof/>
            <w:webHidden/>
          </w:rPr>
        </w:r>
        <w:r>
          <w:rPr>
            <w:noProof/>
            <w:webHidden/>
          </w:rPr>
          <w:fldChar w:fldCharType="separate"/>
        </w:r>
        <w:r>
          <w:rPr>
            <w:noProof/>
            <w:webHidden/>
          </w:rPr>
          <w:t>49</w:t>
        </w:r>
        <w:r>
          <w:rPr>
            <w:noProof/>
            <w:webHidden/>
          </w:rPr>
          <w:fldChar w:fldCharType="end"/>
        </w:r>
      </w:hyperlink>
    </w:p>
    <w:p w:rsidR="0036634C" w:rsidRPr="009909C6" w:rsidRDefault="008956DD" w:rsidP="00E425AF">
      <w:pPr>
        <w:pStyle w:val="Standard"/>
        <w:spacing w:line="360" w:lineRule="auto"/>
        <w:jc w:val="both"/>
        <w:rPr>
          <w:rFonts w:ascii="Times New Roman" w:hAnsi="Times New Roman" w:cs="Times New Roman"/>
          <w:b/>
          <w:bCs/>
          <w:sz w:val="28"/>
          <w:szCs w:val="28"/>
          <w:lang w:val="pl-PL"/>
        </w:rPr>
      </w:pPr>
      <w:r w:rsidRPr="009909C6">
        <w:rPr>
          <w:rFonts w:ascii="Times New Roman" w:hAnsi="Times New Roman" w:cs="Times New Roman"/>
          <w:b/>
          <w:bCs/>
          <w:sz w:val="28"/>
          <w:szCs w:val="28"/>
          <w:lang w:val="pl-PL"/>
        </w:rPr>
        <w:fldChar w:fldCharType="end"/>
      </w:r>
      <w:r w:rsidR="0036634C" w:rsidRPr="009909C6">
        <w:rPr>
          <w:rFonts w:ascii="Times New Roman" w:hAnsi="Times New Roman" w:cs="Times New Roman"/>
          <w:b/>
          <w:bCs/>
          <w:sz w:val="28"/>
          <w:szCs w:val="28"/>
          <w:lang w:val="pl-PL"/>
        </w:rPr>
        <w:br w:type="page"/>
      </w:r>
    </w:p>
    <w:p w:rsidR="00605BF8" w:rsidRDefault="000944B0" w:rsidP="00605BF8">
      <w:pPr>
        <w:pStyle w:val="Nagwek1"/>
        <w:rPr>
          <w:lang w:val="pl-PL"/>
        </w:rPr>
      </w:pPr>
      <w:bookmarkStart w:id="1" w:name="_Toc393950551"/>
      <w:r w:rsidRPr="009909C6">
        <w:rPr>
          <w:lang w:val="pl-PL"/>
        </w:rPr>
        <w:lastRenderedPageBreak/>
        <w:t>Wstęp</w:t>
      </w:r>
      <w:bookmarkEnd w:id="1"/>
    </w:p>
    <w:p w:rsidR="00605BF8" w:rsidRDefault="00605BF8" w:rsidP="00605BF8">
      <w:pPr>
        <w:rPr>
          <w:lang w:val="pl-PL"/>
        </w:rPr>
      </w:pPr>
    </w:p>
    <w:p w:rsidR="00605BF8" w:rsidRDefault="00BB4D12" w:rsidP="00BB4D12">
      <w:pPr>
        <w:pStyle w:val="Nagwek1"/>
        <w:rPr>
          <w:lang w:val="pl-PL"/>
        </w:rPr>
      </w:pPr>
      <w:bookmarkStart w:id="2" w:name="_Toc393950552"/>
      <w:r>
        <w:rPr>
          <w:lang w:val="pl-PL"/>
        </w:rPr>
        <w:lastRenderedPageBreak/>
        <w:t>Analiza problemu</w:t>
      </w:r>
      <w:bookmarkEnd w:id="2"/>
    </w:p>
    <w:p w:rsidR="00B9382F" w:rsidRPr="00B9382F" w:rsidRDefault="00B9382F" w:rsidP="00B9382F">
      <w:pPr>
        <w:rPr>
          <w:lang w:val="pl-PL"/>
        </w:rPr>
      </w:pPr>
    </w:p>
    <w:p w:rsidR="00830BC2" w:rsidRDefault="00CA192F" w:rsidP="00830BC2">
      <w:pPr>
        <w:ind w:firstLine="432"/>
        <w:jc w:val="both"/>
        <w:rPr>
          <w:lang w:val="pl-PL"/>
        </w:rPr>
      </w:pPr>
      <w:r>
        <w:rPr>
          <w:lang w:val="pl-PL"/>
        </w:rPr>
        <w:t xml:space="preserve">W obecnych czasach duża liczba architektur mobilnych oraz różnorodność systemów operacyjnych tychże zaczynają sprawiać problemy </w:t>
      </w:r>
      <w:r w:rsidR="00814A02">
        <w:rPr>
          <w:lang w:val="pl-PL"/>
        </w:rPr>
        <w:t xml:space="preserve">osobom tworzącym oprogramowanie. </w:t>
      </w:r>
      <w:proofErr w:type="spellStart"/>
      <w:r w:rsidR="00814A02">
        <w:rPr>
          <w:lang w:val="pl-PL"/>
        </w:rPr>
        <w:t>Smartfony</w:t>
      </w:r>
      <w:proofErr w:type="spellEnd"/>
      <w:r w:rsidR="00814A02">
        <w:rPr>
          <w:lang w:val="pl-PL"/>
        </w:rPr>
        <w:t xml:space="preserve"> posiadają coraz więcej możliwości programowych i sprzętowych, takie jak ekrany wielodotykowe, modemy 4G, </w:t>
      </w:r>
      <w:proofErr w:type="spellStart"/>
      <w:r w:rsidR="00814A02">
        <w:rPr>
          <w:lang w:val="pl-PL"/>
        </w:rPr>
        <w:t>WiFi</w:t>
      </w:r>
      <w:proofErr w:type="spellEnd"/>
      <w:r w:rsidR="00814A02">
        <w:rPr>
          <w:lang w:val="pl-PL"/>
        </w:rPr>
        <w:t xml:space="preserve"> i przede wszystkim możliwości instalowania oprogramowania dostarczonego przez osoby trzecie. Dzięki tym aplikacjom użytkownicy dostali do dyspozycji sporo nowych funkcjonalności, w szczególności wspierających mobilność konsumenta. Dzięki tym aplikacjom przykładowo użytkownik może śledzić swoją pozycję w nieznanym mu mieście, wyświetlać informację w czasie rzeczywistym (rzeczywistość rozszerzona) czy też zapłacić za zakupy w sklepie lub bilet w komunikacji miejskiej. </w:t>
      </w:r>
      <w:r w:rsidR="00830BC2" w:rsidRPr="00830BC2">
        <w:rPr>
          <w:color w:val="FF0000"/>
          <w:lang w:val="pl-PL"/>
        </w:rPr>
        <w:t>[2]</w:t>
      </w:r>
      <w:r w:rsidR="00830BC2">
        <w:rPr>
          <w:lang w:val="pl-PL"/>
        </w:rPr>
        <w:t xml:space="preserve"> . XXX</w:t>
      </w:r>
    </w:p>
    <w:p w:rsidR="00830BC2" w:rsidRDefault="00830BC2" w:rsidP="00830BC2">
      <w:pPr>
        <w:ind w:firstLine="432"/>
        <w:jc w:val="both"/>
        <w:rPr>
          <w:lang w:val="pl-PL"/>
        </w:rPr>
      </w:pPr>
      <w:r>
        <w:rPr>
          <w:lang w:val="pl-PL"/>
        </w:rPr>
        <w:t xml:space="preserve">Jednak w parze z udogodnieniami dla użytkownika poszły problemy dla twórców tych aplikacji. W świecie mobilnym można wyróżnić cztery podstawowe rodzaje problemów. Pierwszym z nich jest zapewnienie użytkownikowi tego samego doświadczenia z aplikacją niezależnie od platformy, z której korzysta. Interfejs aplikacji powinien być zbliżony pomiędzy platformami i intuicyjny. Drugim problemem jest zużycie zasobów i pobór energii. Pomimo, iż nowoczesne telefony posiadają znacznie więcej mocy niż kiedyś, dalej nie dorównują komputerom klasy PC pod względem dostępnej pamięci czy prędkości procesora. Trzecim z problemów jest utrzymywanie aplikacji. Mobilne systemy operacyjne są często uaktualniane, nierzadko bez wsparcia dla kompatybilności wstecznej. Aplikacje działające na starszych wersjach danego systemu nie muszą działać na nowszych. W jaki więc sposób utrzymywać i testować nowe wersje programu? Ostatnim z problemów jest duża różnorodność sprzętowa oraz systemów operacyjnych pomiędzy producentami współczesnych </w:t>
      </w:r>
      <w:proofErr w:type="spellStart"/>
      <w:r>
        <w:rPr>
          <w:lang w:val="pl-PL"/>
        </w:rPr>
        <w:t>smartfonów</w:t>
      </w:r>
      <w:proofErr w:type="spellEnd"/>
      <w:r>
        <w:rPr>
          <w:lang w:val="pl-PL"/>
        </w:rPr>
        <w:t>.</w:t>
      </w:r>
      <w:r w:rsidR="00356252">
        <w:rPr>
          <w:lang w:val="pl-PL"/>
        </w:rPr>
        <w:t xml:space="preserve"> Każdy z nich korzysta z diametralnie innych technik tworzenia oprogramowania, języków i praktyk.</w:t>
      </w:r>
    </w:p>
    <w:p w:rsidR="00356252" w:rsidRDefault="00356252" w:rsidP="00830BC2">
      <w:pPr>
        <w:ind w:firstLine="432"/>
        <w:jc w:val="both"/>
        <w:rPr>
          <w:lang w:val="pl-PL"/>
        </w:rPr>
      </w:pPr>
    </w:p>
    <w:p w:rsidR="00380D0A" w:rsidRDefault="00380D0A" w:rsidP="00830BC2">
      <w:pPr>
        <w:ind w:firstLine="432"/>
        <w:jc w:val="both"/>
        <w:rPr>
          <w:lang w:val="pl-PL"/>
        </w:rPr>
      </w:pPr>
    </w:p>
    <w:p w:rsidR="00356252" w:rsidRDefault="00356252" w:rsidP="00356252">
      <w:pPr>
        <w:pStyle w:val="Nagwek2"/>
        <w:rPr>
          <w:lang w:val="pl-PL"/>
        </w:rPr>
      </w:pPr>
      <w:bookmarkStart w:id="3" w:name="_Toc393950553"/>
      <w:r>
        <w:rPr>
          <w:lang w:val="pl-PL"/>
        </w:rPr>
        <w:t>Kontekst środowiska mobilnego</w:t>
      </w:r>
      <w:bookmarkEnd w:id="3"/>
    </w:p>
    <w:p w:rsidR="00B9382F" w:rsidRPr="00B9382F" w:rsidRDefault="00B9382F" w:rsidP="00B9382F">
      <w:pPr>
        <w:rPr>
          <w:lang w:val="pl-PL"/>
        </w:rPr>
      </w:pPr>
    </w:p>
    <w:p w:rsidR="00356252" w:rsidRDefault="00356252" w:rsidP="00356252">
      <w:pPr>
        <w:ind w:firstLine="432"/>
        <w:jc w:val="both"/>
        <w:rPr>
          <w:lang w:val="pl-PL"/>
        </w:rPr>
      </w:pPr>
      <w:r>
        <w:rPr>
          <w:lang w:val="pl-PL"/>
        </w:rPr>
        <w:t xml:space="preserve">Rynek </w:t>
      </w:r>
      <w:proofErr w:type="spellStart"/>
      <w:r>
        <w:rPr>
          <w:lang w:val="pl-PL"/>
        </w:rPr>
        <w:t>smartfonów</w:t>
      </w:r>
      <w:proofErr w:type="spellEnd"/>
      <w:r>
        <w:rPr>
          <w:lang w:val="pl-PL"/>
        </w:rPr>
        <w:t xml:space="preserve"> dla naszych rozważań możemy uznać za podzielony na dwie grupy: tworzących urządzenia i dostarczających systemy operacyjne. Usługodawcy telefoniczni nie mają </w:t>
      </w:r>
      <w:r>
        <w:rPr>
          <w:lang w:val="pl-PL"/>
        </w:rPr>
        <w:lastRenderedPageBreak/>
        <w:t>znaczenia dla naszych rozmyślań.</w:t>
      </w:r>
    </w:p>
    <w:p w:rsidR="00356252" w:rsidRDefault="00356252" w:rsidP="00356252">
      <w:pPr>
        <w:ind w:firstLine="432"/>
        <w:jc w:val="both"/>
        <w:rPr>
          <w:lang w:val="pl-PL"/>
        </w:rPr>
      </w:pPr>
      <w:r>
        <w:rPr>
          <w:lang w:val="pl-PL"/>
        </w:rPr>
        <w:t xml:space="preserve">Grupa odpowiedzialna za tworzenie urządzeń buduje i komponuje każde urządzenie z konkretnych podzespołów takich jak </w:t>
      </w:r>
      <w:proofErr w:type="spellStart"/>
      <w:r>
        <w:rPr>
          <w:lang w:val="pl-PL"/>
        </w:rPr>
        <w:t>WiFi</w:t>
      </w:r>
      <w:proofErr w:type="spellEnd"/>
      <w:r>
        <w:rPr>
          <w:lang w:val="pl-PL"/>
        </w:rPr>
        <w:t xml:space="preserve">, modem 4G, GPS czy akcelerometr, a także konfiguruje telefon i przystosowuje go do korzystania z jednego systemu operacyjnego. Oczywistym jest, że każda z tych firm ma swoje ustalone standardy, zasady i sposoby produkcji urządzeń. Grupa dostarczających systemy operacyjne odpowiedzialna jest za stworzenie </w:t>
      </w:r>
      <w:r w:rsidR="00D47D20">
        <w:rPr>
          <w:lang w:val="pl-PL"/>
        </w:rPr>
        <w:t xml:space="preserve">połącznia pomiędzy użytkownikiem a leżącym pod spodem sprzętem. Na rynek ten składają się np. Apple z </w:t>
      </w:r>
      <w:proofErr w:type="spellStart"/>
      <w:r w:rsidR="00D47D20">
        <w:rPr>
          <w:lang w:val="pl-PL"/>
        </w:rPr>
        <w:t>iOS</w:t>
      </w:r>
      <w:proofErr w:type="spellEnd"/>
      <w:r w:rsidR="00D47D20">
        <w:rPr>
          <w:lang w:val="pl-PL"/>
        </w:rPr>
        <w:t xml:space="preserve">, Open </w:t>
      </w:r>
      <w:proofErr w:type="spellStart"/>
      <w:r w:rsidR="00D47D20">
        <w:rPr>
          <w:lang w:val="pl-PL"/>
        </w:rPr>
        <w:t>Handset</w:t>
      </w:r>
      <w:proofErr w:type="spellEnd"/>
      <w:r w:rsidR="00D47D20">
        <w:rPr>
          <w:lang w:val="pl-PL"/>
        </w:rPr>
        <w:t xml:space="preserve"> Alliance z Androidem, Microsoft z Windows Phone, RIM z </w:t>
      </w:r>
      <w:proofErr w:type="spellStart"/>
      <w:r w:rsidR="00D47D20">
        <w:rPr>
          <w:lang w:val="pl-PL"/>
        </w:rPr>
        <w:t>BlackBerry</w:t>
      </w:r>
      <w:proofErr w:type="spellEnd"/>
      <w:r w:rsidR="00D47D20">
        <w:rPr>
          <w:lang w:val="pl-PL"/>
        </w:rPr>
        <w:t xml:space="preserve">, Samsung z Bada czy też Nokia z </w:t>
      </w:r>
      <w:proofErr w:type="spellStart"/>
      <w:r w:rsidR="00D47D20">
        <w:rPr>
          <w:lang w:val="pl-PL"/>
        </w:rPr>
        <w:t>Symbianem</w:t>
      </w:r>
      <w:proofErr w:type="spellEnd"/>
      <w:r w:rsidR="00D47D20">
        <w:rPr>
          <w:lang w:val="pl-PL"/>
        </w:rPr>
        <w:t xml:space="preserve">. Aktualnie dwoma z najpopularniejszych systemów mobilnych są </w:t>
      </w:r>
      <w:proofErr w:type="spellStart"/>
      <w:r w:rsidR="00D47D20">
        <w:rPr>
          <w:lang w:val="pl-PL"/>
        </w:rPr>
        <w:t>iOS</w:t>
      </w:r>
      <w:proofErr w:type="spellEnd"/>
      <w:r w:rsidR="00D47D20">
        <w:rPr>
          <w:lang w:val="pl-PL"/>
        </w:rPr>
        <w:t xml:space="preserve"> i Android. Firmy te tworzą systemy operacyjne niekompatybilne ze sobą. Niekompatybilność systemu dotyka przeciętnego tworzącego oprogramowanie bardziej niż niekompatybilność sprzętowa, jako że deweloper i tak nie posiada bezpośredniego dostępu do warstwy sprzętowej telefonu, a korzysta z API wystawionego przez tworzących system operacyjny. Poniżej przedstawiono kilka różnic pomiędzy najpopularniejszymi mobilnymi systemami operacyjnymi:</w:t>
      </w:r>
    </w:p>
    <w:p w:rsidR="00405D92" w:rsidRDefault="00405D92" w:rsidP="00356252">
      <w:pPr>
        <w:ind w:firstLine="432"/>
        <w:jc w:val="both"/>
        <w:rPr>
          <w:lang w:val="pl-PL"/>
        </w:rPr>
      </w:pPr>
    </w:p>
    <w:p w:rsidR="00D47D20" w:rsidRDefault="00D47D20" w:rsidP="00356252">
      <w:pPr>
        <w:ind w:firstLine="432"/>
        <w:jc w:val="both"/>
        <w:rPr>
          <w:lang w:val="pl-PL"/>
        </w:rPr>
      </w:pPr>
    </w:p>
    <w:tbl>
      <w:tblPr>
        <w:tblStyle w:val="Tabela-Siatka"/>
        <w:tblW w:w="0" w:type="auto"/>
        <w:tblLook w:val="04A0" w:firstRow="1" w:lastRow="0" w:firstColumn="1" w:lastColumn="0" w:noHBand="0" w:noVBand="1"/>
      </w:tblPr>
      <w:tblGrid>
        <w:gridCol w:w="1112"/>
        <w:gridCol w:w="950"/>
        <w:gridCol w:w="1434"/>
        <w:gridCol w:w="1218"/>
        <w:gridCol w:w="1164"/>
        <w:gridCol w:w="798"/>
        <w:gridCol w:w="1509"/>
        <w:gridCol w:w="1433"/>
      </w:tblGrid>
      <w:tr w:rsidR="00405D92" w:rsidTr="00D47D20">
        <w:tc>
          <w:tcPr>
            <w:tcW w:w="1192" w:type="dxa"/>
          </w:tcPr>
          <w:p w:rsidR="00D47D20" w:rsidRDefault="00D47D20" w:rsidP="00356252">
            <w:pPr>
              <w:jc w:val="both"/>
              <w:rPr>
                <w:lang w:val="pl-PL"/>
              </w:rPr>
            </w:pPr>
            <w:r>
              <w:rPr>
                <w:lang w:val="pl-PL"/>
              </w:rPr>
              <w:t>System operacyjny</w:t>
            </w:r>
          </w:p>
        </w:tc>
        <w:tc>
          <w:tcPr>
            <w:tcW w:w="1192" w:type="dxa"/>
          </w:tcPr>
          <w:p w:rsidR="00D47D20" w:rsidRDefault="00D47D20" w:rsidP="00356252">
            <w:pPr>
              <w:jc w:val="both"/>
              <w:rPr>
                <w:lang w:val="pl-PL"/>
              </w:rPr>
            </w:pPr>
            <w:r>
              <w:rPr>
                <w:lang w:val="pl-PL"/>
              </w:rPr>
              <w:t>Maszyna wirtualna</w:t>
            </w:r>
          </w:p>
        </w:tc>
        <w:tc>
          <w:tcPr>
            <w:tcW w:w="1193" w:type="dxa"/>
          </w:tcPr>
          <w:p w:rsidR="00D47D20" w:rsidRDefault="00D47D20" w:rsidP="00356252">
            <w:pPr>
              <w:jc w:val="both"/>
              <w:rPr>
                <w:lang w:val="pl-PL"/>
              </w:rPr>
            </w:pPr>
            <w:r>
              <w:rPr>
                <w:lang w:val="pl-PL"/>
              </w:rPr>
              <w:t>Język programowania</w:t>
            </w:r>
          </w:p>
        </w:tc>
        <w:tc>
          <w:tcPr>
            <w:tcW w:w="1193" w:type="dxa"/>
          </w:tcPr>
          <w:p w:rsidR="00D47D20" w:rsidRDefault="00D47D20" w:rsidP="00356252">
            <w:pPr>
              <w:jc w:val="both"/>
              <w:rPr>
                <w:lang w:val="pl-PL"/>
              </w:rPr>
            </w:pPr>
            <w:r>
              <w:rPr>
                <w:lang w:val="pl-PL"/>
              </w:rPr>
              <w:t>Interfejs użytkownika</w:t>
            </w:r>
          </w:p>
        </w:tc>
        <w:tc>
          <w:tcPr>
            <w:tcW w:w="1193" w:type="dxa"/>
          </w:tcPr>
          <w:p w:rsidR="00D47D20" w:rsidRDefault="00D47D20" w:rsidP="00356252">
            <w:pPr>
              <w:jc w:val="both"/>
              <w:rPr>
                <w:lang w:val="pl-PL"/>
              </w:rPr>
            </w:pPr>
            <w:r>
              <w:rPr>
                <w:lang w:val="pl-PL"/>
              </w:rPr>
              <w:t>Zarzadzanie pamięcią</w:t>
            </w:r>
          </w:p>
        </w:tc>
        <w:tc>
          <w:tcPr>
            <w:tcW w:w="1193" w:type="dxa"/>
          </w:tcPr>
          <w:p w:rsidR="00D47D20" w:rsidRDefault="00D47D20" w:rsidP="00356252">
            <w:pPr>
              <w:jc w:val="both"/>
              <w:rPr>
                <w:lang w:val="pl-PL"/>
              </w:rPr>
            </w:pPr>
            <w:r>
              <w:rPr>
                <w:lang w:val="pl-PL"/>
              </w:rPr>
              <w:t>IDE</w:t>
            </w:r>
          </w:p>
        </w:tc>
        <w:tc>
          <w:tcPr>
            <w:tcW w:w="1193" w:type="dxa"/>
          </w:tcPr>
          <w:p w:rsidR="00D47D20" w:rsidRDefault="00405D92" w:rsidP="00356252">
            <w:pPr>
              <w:jc w:val="both"/>
              <w:rPr>
                <w:lang w:val="pl-PL"/>
              </w:rPr>
            </w:pPr>
            <w:r>
              <w:rPr>
                <w:lang w:val="pl-PL"/>
              </w:rPr>
              <w:t>Platformy programistyczne</w:t>
            </w:r>
          </w:p>
        </w:tc>
        <w:tc>
          <w:tcPr>
            <w:tcW w:w="1193" w:type="dxa"/>
          </w:tcPr>
          <w:p w:rsidR="00D47D20" w:rsidRDefault="00405D92" w:rsidP="00356252">
            <w:pPr>
              <w:jc w:val="both"/>
              <w:rPr>
                <w:lang w:val="pl-PL"/>
              </w:rPr>
            </w:pPr>
            <w:r>
              <w:rPr>
                <w:lang w:val="pl-PL"/>
              </w:rPr>
              <w:t>urządzenia</w:t>
            </w:r>
          </w:p>
        </w:tc>
      </w:tr>
      <w:tr w:rsidR="00405D92" w:rsidTr="00D47D20">
        <w:tc>
          <w:tcPr>
            <w:tcW w:w="1192" w:type="dxa"/>
          </w:tcPr>
          <w:p w:rsidR="00D47D20" w:rsidRDefault="00405D92" w:rsidP="00356252">
            <w:pPr>
              <w:jc w:val="both"/>
              <w:rPr>
                <w:lang w:val="pl-PL"/>
              </w:rPr>
            </w:pPr>
            <w:proofErr w:type="spellStart"/>
            <w:r>
              <w:rPr>
                <w:lang w:val="pl-PL"/>
              </w:rPr>
              <w:t>iOS</w:t>
            </w:r>
            <w:proofErr w:type="spellEnd"/>
          </w:p>
        </w:tc>
        <w:tc>
          <w:tcPr>
            <w:tcW w:w="1192" w:type="dxa"/>
          </w:tcPr>
          <w:p w:rsidR="00D47D20" w:rsidRDefault="00405D92" w:rsidP="00356252">
            <w:pPr>
              <w:jc w:val="both"/>
              <w:rPr>
                <w:lang w:val="pl-PL"/>
              </w:rPr>
            </w:pPr>
            <w:r>
              <w:rPr>
                <w:lang w:val="pl-PL"/>
              </w:rPr>
              <w:t>Brak</w:t>
            </w:r>
          </w:p>
        </w:tc>
        <w:tc>
          <w:tcPr>
            <w:tcW w:w="1193" w:type="dxa"/>
          </w:tcPr>
          <w:p w:rsidR="00D47D20" w:rsidRDefault="00405D92" w:rsidP="00356252">
            <w:pPr>
              <w:jc w:val="both"/>
              <w:rPr>
                <w:lang w:val="pl-PL"/>
              </w:rPr>
            </w:pPr>
            <w:proofErr w:type="spellStart"/>
            <w:r>
              <w:rPr>
                <w:lang w:val="pl-PL"/>
              </w:rPr>
              <w:t>Objective</w:t>
            </w:r>
            <w:proofErr w:type="spellEnd"/>
            <w:r>
              <w:rPr>
                <w:lang w:val="pl-PL"/>
              </w:rPr>
              <w:t>-C</w:t>
            </w:r>
          </w:p>
        </w:tc>
        <w:tc>
          <w:tcPr>
            <w:tcW w:w="1193" w:type="dxa"/>
          </w:tcPr>
          <w:p w:rsidR="00D47D20" w:rsidRDefault="00405D92" w:rsidP="00356252">
            <w:pPr>
              <w:jc w:val="both"/>
              <w:rPr>
                <w:lang w:val="pl-PL"/>
              </w:rPr>
            </w:pPr>
            <w:proofErr w:type="spellStart"/>
            <w:r>
              <w:rPr>
                <w:lang w:val="pl-PL"/>
              </w:rPr>
              <w:t>Cocoa</w:t>
            </w:r>
            <w:proofErr w:type="spellEnd"/>
            <w:r>
              <w:rPr>
                <w:lang w:val="pl-PL"/>
              </w:rPr>
              <w:t xml:space="preserve"> </w:t>
            </w:r>
            <w:proofErr w:type="spellStart"/>
            <w:r>
              <w:rPr>
                <w:lang w:val="pl-PL"/>
              </w:rPr>
              <w:t>touch</w:t>
            </w:r>
            <w:proofErr w:type="spellEnd"/>
          </w:p>
        </w:tc>
        <w:tc>
          <w:tcPr>
            <w:tcW w:w="1193" w:type="dxa"/>
          </w:tcPr>
          <w:p w:rsidR="00D47D20" w:rsidRDefault="00405D92" w:rsidP="00356252">
            <w:pPr>
              <w:jc w:val="both"/>
              <w:rPr>
                <w:lang w:val="pl-PL"/>
              </w:rPr>
            </w:pPr>
            <w:r>
              <w:rPr>
                <w:lang w:val="pl-PL"/>
              </w:rPr>
              <w:t>Liczenie referencji</w:t>
            </w:r>
          </w:p>
        </w:tc>
        <w:tc>
          <w:tcPr>
            <w:tcW w:w="1193" w:type="dxa"/>
          </w:tcPr>
          <w:p w:rsidR="00D47D20" w:rsidRDefault="00405D92" w:rsidP="00356252">
            <w:pPr>
              <w:jc w:val="both"/>
              <w:rPr>
                <w:lang w:val="pl-PL"/>
              </w:rPr>
            </w:pPr>
            <w:proofErr w:type="spellStart"/>
            <w:r>
              <w:rPr>
                <w:lang w:val="pl-PL"/>
              </w:rPr>
              <w:t>XCode</w:t>
            </w:r>
            <w:proofErr w:type="spellEnd"/>
          </w:p>
        </w:tc>
        <w:tc>
          <w:tcPr>
            <w:tcW w:w="1193" w:type="dxa"/>
          </w:tcPr>
          <w:p w:rsidR="00D47D20" w:rsidRDefault="00405D92" w:rsidP="00356252">
            <w:pPr>
              <w:jc w:val="both"/>
              <w:rPr>
                <w:lang w:val="pl-PL"/>
              </w:rPr>
            </w:pPr>
            <w:r>
              <w:rPr>
                <w:lang w:val="pl-PL"/>
              </w:rPr>
              <w:t>Mac Os X</w:t>
            </w:r>
          </w:p>
        </w:tc>
        <w:tc>
          <w:tcPr>
            <w:tcW w:w="1193" w:type="dxa"/>
          </w:tcPr>
          <w:p w:rsidR="00D47D20" w:rsidRDefault="00405D92" w:rsidP="00356252">
            <w:pPr>
              <w:jc w:val="both"/>
              <w:rPr>
                <w:lang w:val="pl-PL"/>
              </w:rPr>
            </w:pPr>
            <w:r>
              <w:rPr>
                <w:lang w:val="pl-PL"/>
              </w:rPr>
              <w:t>Homogeniczne</w:t>
            </w:r>
          </w:p>
        </w:tc>
      </w:tr>
      <w:tr w:rsidR="00405D92" w:rsidTr="00D47D20">
        <w:tc>
          <w:tcPr>
            <w:tcW w:w="1192" w:type="dxa"/>
          </w:tcPr>
          <w:p w:rsidR="00D47D20" w:rsidRDefault="00405D92" w:rsidP="00356252">
            <w:pPr>
              <w:jc w:val="both"/>
              <w:rPr>
                <w:lang w:val="pl-PL"/>
              </w:rPr>
            </w:pPr>
            <w:r>
              <w:rPr>
                <w:lang w:val="pl-PL"/>
              </w:rPr>
              <w:t>Android</w:t>
            </w:r>
          </w:p>
        </w:tc>
        <w:tc>
          <w:tcPr>
            <w:tcW w:w="1192" w:type="dxa"/>
          </w:tcPr>
          <w:p w:rsidR="00D47D20" w:rsidRDefault="00405D92" w:rsidP="00356252">
            <w:pPr>
              <w:jc w:val="both"/>
              <w:rPr>
                <w:lang w:val="pl-PL"/>
              </w:rPr>
            </w:pPr>
            <w:proofErr w:type="spellStart"/>
            <w:r>
              <w:rPr>
                <w:lang w:val="pl-PL"/>
              </w:rPr>
              <w:t>Dalvik</w:t>
            </w:r>
            <w:proofErr w:type="spellEnd"/>
            <w:r>
              <w:rPr>
                <w:lang w:val="pl-PL"/>
              </w:rPr>
              <w:t xml:space="preserve"> VM</w:t>
            </w:r>
          </w:p>
        </w:tc>
        <w:tc>
          <w:tcPr>
            <w:tcW w:w="1193" w:type="dxa"/>
          </w:tcPr>
          <w:p w:rsidR="00D47D20" w:rsidRDefault="00405D92" w:rsidP="00356252">
            <w:pPr>
              <w:jc w:val="both"/>
              <w:rPr>
                <w:lang w:val="pl-PL"/>
              </w:rPr>
            </w:pPr>
            <w:r>
              <w:rPr>
                <w:lang w:val="pl-PL"/>
              </w:rPr>
              <w:t>Java</w:t>
            </w:r>
          </w:p>
        </w:tc>
        <w:tc>
          <w:tcPr>
            <w:tcW w:w="1193" w:type="dxa"/>
          </w:tcPr>
          <w:p w:rsidR="00D47D20" w:rsidRDefault="00405D92" w:rsidP="00356252">
            <w:pPr>
              <w:jc w:val="both"/>
              <w:rPr>
                <w:lang w:val="pl-PL"/>
              </w:rPr>
            </w:pPr>
            <w:r>
              <w:rPr>
                <w:lang w:val="pl-PL"/>
              </w:rPr>
              <w:t>Pliki XML</w:t>
            </w:r>
          </w:p>
        </w:tc>
        <w:tc>
          <w:tcPr>
            <w:tcW w:w="1193" w:type="dxa"/>
          </w:tcPr>
          <w:p w:rsidR="00D47D20" w:rsidRDefault="00405D92" w:rsidP="00356252">
            <w:pPr>
              <w:jc w:val="both"/>
              <w:rPr>
                <w:lang w:val="pl-PL"/>
              </w:rPr>
            </w:pPr>
            <w:proofErr w:type="spellStart"/>
            <w:r>
              <w:rPr>
                <w:lang w:val="pl-PL"/>
              </w:rPr>
              <w:t>Garbage</w:t>
            </w:r>
            <w:proofErr w:type="spellEnd"/>
            <w:r>
              <w:rPr>
                <w:lang w:val="pl-PL"/>
              </w:rPr>
              <w:t xml:space="preserve"> </w:t>
            </w:r>
            <w:proofErr w:type="spellStart"/>
            <w:r>
              <w:rPr>
                <w:lang w:val="pl-PL"/>
              </w:rPr>
              <w:t>Collector</w:t>
            </w:r>
            <w:proofErr w:type="spellEnd"/>
          </w:p>
        </w:tc>
        <w:tc>
          <w:tcPr>
            <w:tcW w:w="1193" w:type="dxa"/>
          </w:tcPr>
          <w:p w:rsidR="00D47D20" w:rsidRDefault="00405D92" w:rsidP="00356252">
            <w:pPr>
              <w:jc w:val="both"/>
              <w:rPr>
                <w:lang w:val="pl-PL"/>
              </w:rPr>
            </w:pPr>
            <w:proofErr w:type="spellStart"/>
            <w:r>
              <w:rPr>
                <w:lang w:val="pl-PL"/>
              </w:rPr>
              <w:t>Eclipse</w:t>
            </w:r>
            <w:proofErr w:type="spellEnd"/>
          </w:p>
        </w:tc>
        <w:tc>
          <w:tcPr>
            <w:tcW w:w="1193" w:type="dxa"/>
          </w:tcPr>
          <w:p w:rsidR="00D47D20" w:rsidRDefault="00405D92" w:rsidP="00356252">
            <w:pPr>
              <w:jc w:val="both"/>
              <w:rPr>
                <w:lang w:val="pl-PL"/>
              </w:rPr>
            </w:pPr>
            <w:r>
              <w:rPr>
                <w:lang w:val="pl-PL"/>
              </w:rPr>
              <w:t>Wiele platform</w:t>
            </w:r>
          </w:p>
        </w:tc>
        <w:tc>
          <w:tcPr>
            <w:tcW w:w="1193" w:type="dxa"/>
          </w:tcPr>
          <w:p w:rsidR="00D47D20" w:rsidRDefault="00405D92" w:rsidP="00356252">
            <w:pPr>
              <w:jc w:val="both"/>
              <w:rPr>
                <w:lang w:val="pl-PL"/>
              </w:rPr>
            </w:pPr>
            <w:r>
              <w:rPr>
                <w:lang w:val="pl-PL"/>
              </w:rPr>
              <w:t>heterogeniczne</w:t>
            </w:r>
          </w:p>
        </w:tc>
      </w:tr>
      <w:tr w:rsidR="00405D92" w:rsidTr="00D47D20">
        <w:tc>
          <w:tcPr>
            <w:tcW w:w="1192" w:type="dxa"/>
          </w:tcPr>
          <w:p w:rsidR="00D47D20" w:rsidRDefault="00405D92" w:rsidP="00356252">
            <w:pPr>
              <w:jc w:val="both"/>
              <w:rPr>
                <w:lang w:val="pl-PL"/>
              </w:rPr>
            </w:pPr>
            <w:r>
              <w:rPr>
                <w:lang w:val="pl-PL"/>
              </w:rPr>
              <w:t>Windows Phone 7</w:t>
            </w:r>
          </w:p>
        </w:tc>
        <w:tc>
          <w:tcPr>
            <w:tcW w:w="1192" w:type="dxa"/>
          </w:tcPr>
          <w:p w:rsidR="00D47D20" w:rsidRDefault="00405D92" w:rsidP="00356252">
            <w:pPr>
              <w:jc w:val="both"/>
              <w:rPr>
                <w:lang w:val="pl-PL"/>
              </w:rPr>
            </w:pPr>
            <w:r>
              <w:rPr>
                <w:lang w:val="pl-PL"/>
              </w:rPr>
              <w:t>CLR</w:t>
            </w:r>
          </w:p>
        </w:tc>
        <w:tc>
          <w:tcPr>
            <w:tcW w:w="1193" w:type="dxa"/>
          </w:tcPr>
          <w:p w:rsidR="00D47D20" w:rsidRDefault="00405D92" w:rsidP="00356252">
            <w:pPr>
              <w:jc w:val="both"/>
              <w:rPr>
                <w:lang w:val="pl-PL"/>
              </w:rPr>
            </w:pPr>
            <w:r>
              <w:rPr>
                <w:lang w:val="pl-PL"/>
              </w:rPr>
              <w:t>C# + .NET</w:t>
            </w:r>
          </w:p>
        </w:tc>
        <w:tc>
          <w:tcPr>
            <w:tcW w:w="1193" w:type="dxa"/>
          </w:tcPr>
          <w:p w:rsidR="00D47D20" w:rsidRDefault="00405D92" w:rsidP="00356252">
            <w:pPr>
              <w:jc w:val="both"/>
              <w:rPr>
                <w:lang w:val="pl-PL"/>
              </w:rPr>
            </w:pPr>
            <w:r>
              <w:rPr>
                <w:lang w:val="pl-PL"/>
              </w:rPr>
              <w:t>Pliki XAML</w:t>
            </w:r>
          </w:p>
        </w:tc>
        <w:tc>
          <w:tcPr>
            <w:tcW w:w="1193" w:type="dxa"/>
          </w:tcPr>
          <w:p w:rsidR="00D47D20" w:rsidRDefault="00405D92" w:rsidP="00356252">
            <w:pPr>
              <w:jc w:val="both"/>
              <w:rPr>
                <w:lang w:val="pl-PL"/>
              </w:rPr>
            </w:pPr>
            <w:proofErr w:type="spellStart"/>
            <w:r>
              <w:rPr>
                <w:lang w:val="pl-PL"/>
              </w:rPr>
              <w:t>Garbage</w:t>
            </w:r>
            <w:proofErr w:type="spellEnd"/>
            <w:r>
              <w:rPr>
                <w:lang w:val="pl-PL"/>
              </w:rPr>
              <w:t xml:space="preserve"> </w:t>
            </w:r>
            <w:proofErr w:type="spellStart"/>
            <w:r>
              <w:rPr>
                <w:lang w:val="pl-PL"/>
              </w:rPr>
              <w:t>Collector</w:t>
            </w:r>
            <w:proofErr w:type="spellEnd"/>
          </w:p>
        </w:tc>
        <w:tc>
          <w:tcPr>
            <w:tcW w:w="1193" w:type="dxa"/>
          </w:tcPr>
          <w:p w:rsidR="00D47D20" w:rsidRDefault="00405D92" w:rsidP="00356252">
            <w:pPr>
              <w:jc w:val="both"/>
              <w:rPr>
                <w:lang w:val="pl-PL"/>
              </w:rPr>
            </w:pPr>
            <w:r>
              <w:rPr>
                <w:lang w:val="pl-PL"/>
              </w:rPr>
              <w:t>Visual Studio</w:t>
            </w:r>
          </w:p>
        </w:tc>
        <w:tc>
          <w:tcPr>
            <w:tcW w:w="1193" w:type="dxa"/>
          </w:tcPr>
          <w:p w:rsidR="00D47D20" w:rsidRDefault="00405D92" w:rsidP="00356252">
            <w:pPr>
              <w:jc w:val="both"/>
              <w:rPr>
                <w:lang w:val="pl-PL"/>
              </w:rPr>
            </w:pPr>
            <w:r>
              <w:rPr>
                <w:lang w:val="pl-PL"/>
              </w:rPr>
              <w:t>Windows Vista / 7</w:t>
            </w:r>
          </w:p>
        </w:tc>
        <w:tc>
          <w:tcPr>
            <w:tcW w:w="1193" w:type="dxa"/>
          </w:tcPr>
          <w:p w:rsidR="00D47D20" w:rsidRDefault="00405D92" w:rsidP="00356252">
            <w:pPr>
              <w:jc w:val="both"/>
              <w:rPr>
                <w:lang w:val="pl-PL"/>
              </w:rPr>
            </w:pPr>
            <w:r>
              <w:rPr>
                <w:lang w:val="pl-PL"/>
              </w:rPr>
              <w:t>Homogeniczne</w:t>
            </w:r>
          </w:p>
        </w:tc>
      </w:tr>
      <w:tr w:rsidR="00405D92" w:rsidTr="00D47D20">
        <w:tc>
          <w:tcPr>
            <w:tcW w:w="1192" w:type="dxa"/>
          </w:tcPr>
          <w:p w:rsidR="00D47D20" w:rsidRDefault="00405D92" w:rsidP="00356252">
            <w:pPr>
              <w:jc w:val="both"/>
              <w:rPr>
                <w:lang w:val="pl-PL"/>
              </w:rPr>
            </w:pPr>
            <w:proofErr w:type="spellStart"/>
            <w:r>
              <w:rPr>
                <w:lang w:val="pl-PL"/>
              </w:rPr>
              <w:t>BlackBerry</w:t>
            </w:r>
            <w:proofErr w:type="spellEnd"/>
            <w:r>
              <w:rPr>
                <w:lang w:val="pl-PL"/>
              </w:rPr>
              <w:t xml:space="preserve"> OS</w:t>
            </w:r>
          </w:p>
        </w:tc>
        <w:tc>
          <w:tcPr>
            <w:tcW w:w="1192" w:type="dxa"/>
          </w:tcPr>
          <w:p w:rsidR="00D47D20" w:rsidRDefault="00405D92" w:rsidP="00405D92">
            <w:pPr>
              <w:jc w:val="both"/>
              <w:rPr>
                <w:lang w:val="pl-PL"/>
              </w:rPr>
            </w:pPr>
            <w:r>
              <w:rPr>
                <w:lang w:val="pl-PL"/>
              </w:rPr>
              <w:t>Java ME</w:t>
            </w:r>
          </w:p>
        </w:tc>
        <w:tc>
          <w:tcPr>
            <w:tcW w:w="1193" w:type="dxa"/>
          </w:tcPr>
          <w:p w:rsidR="00D47D20" w:rsidRDefault="00405D92" w:rsidP="00356252">
            <w:pPr>
              <w:jc w:val="both"/>
              <w:rPr>
                <w:lang w:val="pl-PL"/>
              </w:rPr>
            </w:pPr>
            <w:r>
              <w:rPr>
                <w:lang w:val="pl-PL"/>
              </w:rPr>
              <w:t>Java</w:t>
            </w:r>
          </w:p>
        </w:tc>
        <w:tc>
          <w:tcPr>
            <w:tcW w:w="1193" w:type="dxa"/>
          </w:tcPr>
          <w:p w:rsidR="00D47D20" w:rsidRDefault="00405D92" w:rsidP="00356252">
            <w:pPr>
              <w:jc w:val="both"/>
              <w:rPr>
                <w:lang w:val="pl-PL"/>
              </w:rPr>
            </w:pPr>
            <w:r>
              <w:rPr>
                <w:lang w:val="pl-PL"/>
              </w:rPr>
              <w:t>W kodzie</w:t>
            </w:r>
          </w:p>
        </w:tc>
        <w:tc>
          <w:tcPr>
            <w:tcW w:w="1193" w:type="dxa"/>
          </w:tcPr>
          <w:p w:rsidR="00D47D20" w:rsidRDefault="00405D92" w:rsidP="00356252">
            <w:pPr>
              <w:jc w:val="both"/>
              <w:rPr>
                <w:lang w:val="pl-PL"/>
              </w:rPr>
            </w:pPr>
            <w:proofErr w:type="spellStart"/>
            <w:r>
              <w:rPr>
                <w:lang w:val="pl-PL"/>
              </w:rPr>
              <w:t>Garbage</w:t>
            </w:r>
            <w:proofErr w:type="spellEnd"/>
            <w:r>
              <w:rPr>
                <w:lang w:val="pl-PL"/>
              </w:rPr>
              <w:t xml:space="preserve"> </w:t>
            </w:r>
            <w:proofErr w:type="spellStart"/>
            <w:r>
              <w:rPr>
                <w:lang w:val="pl-PL"/>
              </w:rPr>
              <w:t>Collector</w:t>
            </w:r>
            <w:proofErr w:type="spellEnd"/>
          </w:p>
        </w:tc>
        <w:tc>
          <w:tcPr>
            <w:tcW w:w="1193" w:type="dxa"/>
          </w:tcPr>
          <w:p w:rsidR="00D47D20" w:rsidRDefault="00405D92" w:rsidP="00356252">
            <w:pPr>
              <w:jc w:val="both"/>
              <w:rPr>
                <w:lang w:val="pl-PL"/>
              </w:rPr>
            </w:pPr>
            <w:proofErr w:type="spellStart"/>
            <w:r>
              <w:rPr>
                <w:lang w:val="pl-PL"/>
              </w:rPr>
              <w:t>Eclipse</w:t>
            </w:r>
            <w:proofErr w:type="spellEnd"/>
          </w:p>
        </w:tc>
        <w:tc>
          <w:tcPr>
            <w:tcW w:w="1193" w:type="dxa"/>
          </w:tcPr>
          <w:p w:rsidR="00D47D20" w:rsidRDefault="00405D92" w:rsidP="00356252">
            <w:pPr>
              <w:jc w:val="both"/>
              <w:rPr>
                <w:lang w:val="pl-PL"/>
              </w:rPr>
            </w:pPr>
            <w:r>
              <w:rPr>
                <w:lang w:val="pl-PL"/>
              </w:rPr>
              <w:t>Wiele platform</w:t>
            </w:r>
          </w:p>
        </w:tc>
        <w:tc>
          <w:tcPr>
            <w:tcW w:w="1193" w:type="dxa"/>
          </w:tcPr>
          <w:p w:rsidR="00D47D20" w:rsidRDefault="00405D92" w:rsidP="00356252">
            <w:pPr>
              <w:jc w:val="both"/>
              <w:rPr>
                <w:lang w:val="pl-PL"/>
              </w:rPr>
            </w:pPr>
            <w:r>
              <w:rPr>
                <w:lang w:val="pl-PL"/>
              </w:rPr>
              <w:t>Heterogeniczne</w:t>
            </w:r>
          </w:p>
        </w:tc>
      </w:tr>
      <w:tr w:rsidR="00405D92" w:rsidTr="00D47D20">
        <w:tc>
          <w:tcPr>
            <w:tcW w:w="1192" w:type="dxa"/>
          </w:tcPr>
          <w:p w:rsidR="00D47D20" w:rsidRDefault="00405D92" w:rsidP="00356252">
            <w:pPr>
              <w:jc w:val="both"/>
              <w:rPr>
                <w:lang w:val="pl-PL"/>
              </w:rPr>
            </w:pPr>
            <w:proofErr w:type="spellStart"/>
            <w:r>
              <w:rPr>
                <w:lang w:val="pl-PL"/>
              </w:rPr>
              <w:lastRenderedPageBreak/>
              <w:t>Symbian</w:t>
            </w:r>
            <w:proofErr w:type="spellEnd"/>
            <w:r>
              <w:rPr>
                <w:lang w:val="pl-PL"/>
              </w:rPr>
              <w:t xml:space="preserve"> OS</w:t>
            </w:r>
          </w:p>
        </w:tc>
        <w:tc>
          <w:tcPr>
            <w:tcW w:w="1192" w:type="dxa"/>
          </w:tcPr>
          <w:p w:rsidR="00D47D20" w:rsidRDefault="00405D92" w:rsidP="00356252">
            <w:pPr>
              <w:jc w:val="both"/>
              <w:rPr>
                <w:lang w:val="pl-PL"/>
              </w:rPr>
            </w:pPr>
            <w:r>
              <w:rPr>
                <w:lang w:val="pl-PL"/>
              </w:rPr>
              <w:t>dostępna</w:t>
            </w:r>
          </w:p>
        </w:tc>
        <w:tc>
          <w:tcPr>
            <w:tcW w:w="1193" w:type="dxa"/>
          </w:tcPr>
          <w:p w:rsidR="00D47D20" w:rsidRDefault="00405D92" w:rsidP="00356252">
            <w:pPr>
              <w:jc w:val="both"/>
              <w:rPr>
                <w:lang w:val="pl-PL"/>
              </w:rPr>
            </w:pPr>
            <w:r>
              <w:rPr>
                <w:lang w:val="pl-PL"/>
              </w:rPr>
              <w:t>C++</w:t>
            </w:r>
          </w:p>
        </w:tc>
        <w:tc>
          <w:tcPr>
            <w:tcW w:w="1193" w:type="dxa"/>
          </w:tcPr>
          <w:p w:rsidR="00D47D20" w:rsidRDefault="00405D92" w:rsidP="00356252">
            <w:pPr>
              <w:jc w:val="both"/>
              <w:rPr>
                <w:lang w:val="pl-PL"/>
              </w:rPr>
            </w:pPr>
            <w:proofErr w:type="spellStart"/>
            <w:r>
              <w:rPr>
                <w:lang w:val="pl-PL"/>
              </w:rPr>
              <w:t>Qt</w:t>
            </w:r>
            <w:proofErr w:type="spellEnd"/>
          </w:p>
        </w:tc>
        <w:tc>
          <w:tcPr>
            <w:tcW w:w="1193" w:type="dxa"/>
          </w:tcPr>
          <w:p w:rsidR="00D47D20" w:rsidRDefault="00405D92" w:rsidP="00356252">
            <w:pPr>
              <w:jc w:val="both"/>
              <w:rPr>
                <w:lang w:val="pl-PL"/>
              </w:rPr>
            </w:pPr>
            <w:r>
              <w:rPr>
                <w:lang w:val="pl-PL"/>
              </w:rPr>
              <w:t>Ręczne</w:t>
            </w:r>
          </w:p>
        </w:tc>
        <w:tc>
          <w:tcPr>
            <w:tcW w:w="1193" w:type="dxa"/>
          </w:tcPr>
          <w:p w:rsidR="00D47D20" w:rsidRDefault="00405D92" w:rsidP="00356252">
            <w:pPr>
              <w:jc w:val="both"/>
              <w:rPr>
                <w:lang w:val="pl-PL"/>
              </w:rPr>
            </w:pPr>
            <w:proofErr w:type="spellStart"/>
            <w:r>
              <w:rPr>
                <w:lang w:val="pl-PL"/>
              </w:rPr>
              <w:t>Qt</w:t>
            </w:r>
            <w:proofErr w:type="spellEnd"/>
            <w:r>
              <w:rPr>
                <w:lang w:val="pl-PL"/>
              </w:rPr>
              <w:t xml:space="preserve"> </w:t>
            </w:r>
            <w:proofErr w:type="spellStart"/>
            <w:r>
              <w:rPr>
                <w:lang w:val="pl-PL"/>
              </w:rPr>
              <w:t>Creator</w:t>
            </w:r>
            <w:proofErr w:type="spellEnd"/>
          </w:p>
        </w:tc>
        <w:tc>
          <w:tcPr>
            <w:tcW w:w="1193" w:type="dxa"/>
          </w:tcPr>
          <w:p w:rsidR="00D47D20" w:rsidRDefault="00405D92" w:rsidP="00356252">
            <w:pPr>
              <w:jc w:val="both"/>
              <w:rPr>
                <w:lang w:val="pl-PL"/>
              </w:rPr>
            </w:pPr>
            <w:r>
              <w:rPr>
                <w:lang w:val="pl-PL"/>
              </w:rPr>
              <w:t>Wiele platform</w:t>
            </w:r>
          </w:p>
        </w:tc>
        <w:tc>
          <w:tcPr>
            <w:tcW w:w="1193" w:type="dxa"/>
          </w:tcPr>
          <w:p w:rsidR="00D47D20" w:rsidRDefault="00405D92" w:rsidP="00356252">
            <w:pPr>
              <w:jc w:val="both"/>
              <w:rPr>
                <w:lang w:val="pl-PL"/>
              </w:rPr>
            </w:pPr>
            <w:r>
              <w:rPr>
                <w:lang w:val="pl-PL"/>
              </w:rPr>
              <w:t>heterogeniczne</w:t>
            </w:r>
          </w:p>
        </w:tc>
      </w:tr>
    </w:tbl>
    <w:p w:rsidR="00D47D20" w:rsidRDefault="00D47D20" w:rsidP="00356252">
      <w:pPr>
        <w:ind w:firstLine="432"/>
        <w:jc w:val="both"/>
        <w:rPr>
          <w:lang w:val="pl-PL"/>
        </w:rPr>
      </w:pPr>
    </w:p>
    <w:p w:rsidR="009A6390" w:rsidRDefault="009A6390" w:rsidP="00356252">
      <w:pPr>
        <w:ind w:firstLine="432"/>
        <w:jc w:val="both"/>
        <w:rPr>
          <w:ins w:id="4" w:author="Łukasz Rauch" w:date="2014-07-24T07:39:00Z"/>
          <w:lang w:val="pl-PL"/>
        </w:rPr>
      </w:pPr>
      <w:ins w:id="5" w:author="Łukasz Rauch" w:date="2014-07-24T07:39:00Z">
        <w:r>
          <w:rPr>
            <w:lang w:val="pl-PL"/>
          </w:rPr>
          <w:t>Cel pracy</w:t>
        </w:r>
      </w:ins>
    </w:p>
    <w:p w:rsidR="009A6390" w:rsidRDefault="009A6390" w:rsidP="00356252">
      <w:pPr>
        <w:ind w:firstLine="432"/>
        <w:jc w:val="both"/>
        <w:rPr>
          <w:ins w:id="6" w:author="Łukasz Rauch" w:date="2014-07-24T07:39:00Z"/>
          <w:lang w:val="pl-PL"/>
        </w:rPr>
      </w:pPr>
    </w:p>
    <w:p w:rsidR="009A6390" w:rsidRDefault="009A6390" w:rsidP="00356252">
      <w:pPr>
        <w:ind w:firstLine="432"/>
        <w:jc w:val="both"/>
        <w:rPr>
          <w:ins w:id="7" w:author="Łukasz Rauch" w:date="2014-07-24T07:39:00Z"/>
          <w:lang w:val="pl-PL"/>
        </w:rPr>
      </w:pPr>
      <w:ins w:id="8" w:author="Łukasz Rauch" w:date="2014-07-24T07:39:00Z">
        <w:r>
          <w:rPr>
            <w:lang w:val="pl-PL"/>
          </w:rPr>
          <w:t xml:space="preserve">Zadania </w:t>
        </w:r>
      </w:ins>
    </w:p>
    <w:p w:rsidR="009A6390" w:rsidRDefault="009A6390" w:rsidP="00356252">
      <w:pPr>
        <w:ind w:firstLine="432"/>
        <w:jc w:val="both"/>
        <w:rPr>
          <w:ins w:id="9" w:author="Łukasz Rauch" w:date="2014-07-24T07:39:00Z"/>
          <w:lang w:val="pl-PL"/>
        </w:rPr>
      </w:pPr>
    </w:p>
    <w:p w:rsidR="009A6390" w:rsidRDefault="009A6390" w:rsidP="00356252">
      <w:pPr>
        <w:ind w:firstLine="432"/>
        <w:jc w:val="both"/>
        <w:rPr>
          <w:ins w:id="10" w:author="Łukasz Rauch" w:date="2014-07-24T07:39:00Z"/>
          <w:lang w:val="pl-PL"/>
        </w:rPr>
      </w:pPr>
      <w:ins w:id="11" w:author="Łukasz Rauch" w:date="2014-07-24T07:39:00Z">
        <w:r>
          <w:rPr>
            <w:lang w:val="pl-PL"/>
          </w:rPr>
          <w:t>Struktura pracy</w:t>
        </w:r>
      </w:ins>
    </w:p>
    <w:p w:rsidR="009A6390" w:rsidRDefault="009A6390" w:rsidP="00356252">
      <w:pPr>
        <w:ind w:firstLine="432"/>
        <w:jc w:val="both"/>
        <w:rPr>
          <w:lang w:val="pl-PL"/>
        </w:rPr>
      </w:pPr>
    </w:p>
    <w:p w:rsidR="00405D92" w:rsidRPr="00356252" w:rsidRDefault="00405D92" w:rsidP="00356252">
      <w:pPr>
        <w:ind w:firstLine="432"/>
        <w:jc w:val="both"/>
        <w:rPr>
          <w:lang w:val="pl-PL"/>
        </w:rPr>
      </w:pPr>
    </w:p>
    <w:p w:rsidR="00026143" w:rsidRPr="00B16655" w:rsidRDefault="00026143" w:rsidP="00B16655">
      <w:pPr>
        <w:pStyle w:val="Nagwek1"/>
        <w:rPr>
          <w:lang w:val="pl-PL"/>
        </w:rPr>
      </w:pPr>
      <w:bookmarkStart w:id="12" w:name="_Toc393950554"/>
      <w:r>
        <w:rPr>
          <w:lang w:val="pl-PL"/>
        </w:rPr>
        <w:lastRenderedPageBreak/>
        <w:t>Systemy</w:t>
      </w:r>
      <w:bookmarkEnd w:id="12"/>
    </w:p>
    <w:p w:rsidR="00026143" w:rsidRDefault="00026143" w:rsidP="00026143">
      <w:pPr>
        <w:pStyle w:val="Nagwek2"/>
        <w:rPr>
          <w:lang w:val="pl-PL"/>
        </w:rPr>
      </w:pPr>
      <w:bookmarkStart w:id="13" w:name="_Toc393950555"/>
      <w:proofErr w:type="spellStart"/>
      <w:r>
        <w:rPr>
          <w:lang w:val="pl-PL"/>
        </w:rPr>
        <w:t>iOS</w:t>
      </w:r>
      <w:bookmarkEnd w:id="13"/>
      <w:proofErr w:type="spellEnd"/>
    </w:p>
    <w:p w:rsidR="00B9382F" w:rsidRPr="00B9382F" w:rsidRDefault="00B9382F" w:rsidP="00B9382F">
      <w:pPr>
        <w:rPr>
          <w:lang w:val="pl-PL"/>
        </w:rPr>
      </w:pPr>
    </w:p>
    <w:p w:rsidR="002F2D4F" w:rsidRPr="002F2D4F" w:rsidRDefault="002F2D4F" w:rsidP="002F2D4F">
      <w:pPr>
        <w:rPr>
          <w:lang w:val="pl-PL"/>
        </w:rPr>
      </w:pPr>
      <w:del w:id="14" w:author="Łukasz Rauch" w:date="2014-07-24T07:41:00Z">
        <w:r w:rsidDel="009A6390">
          <w:rPr>
            <w:noProof/>
            <w:lang w:val="pl-PL" w:eastAsia="pl-PL" w:bidi="ar-SA"/>
          </w:rPr>
          <w:drawing>
            <wp:inline distT="0" distB="0" distL="0" distR="0" wp14:anchorId="4DC3DDBE" wp14:editId="6E1EADB1">
              <wp:extent cx="2408830" cy="1582877"/>
              <wp:effectExtent l="0" t="0" r="0" b="0"/>
              <wp:docPr id="1" name="Obraz 1" descr="http://www.vdmi.nl/sites/vdmisite.s1.aegirhost.nl/files/io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dmi.nl/sites/vdmisite.s1.aegirhost.nl/files/ios-logo.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8577" cy="1582711"/>
                      </a:xfrm>
                      <a:prstGeom prst="rect">
                        <a:avLst/>
                      </a:prstGeom>
                      <a:noFill/>
                      <a:ln>
                        <a:noFill/>
                      </a:ln>
                    </pic:spPr>
                  </pic:pic>
                </a:graphicData>
              </a:graphic>
            </wp:inline>
          </w:drawing>
        </w:r>
      </w:del>
    </w:p>
    <w:p w:rsidR="00026143" w:rsidRDefault="006C0C26" w:rsidP="00C829EA">
      <w:pPr>
        <w:ind w:firstLine="576"/>
        <w:jc w:val="both"/>
        <w:rPr>
          <w:lang w:val="pl-PL"/>
        </w:rPr>
      </w:pPr>
      <w:r>
        <w:rPr>
          <w:lang w:val="pl-PL"/>
        </w:rPr>
        <w:t xml:space="preserve">System </w:t>
      </w:r>
      <w:proofErr w:type="spellStart"/>
      <w:r>
        <w:rPr>
          <w:lang w:val="pl-PL"/>
        </w:rPr>
        <w:t>iOS</w:t>
      </w:r>
      <w:proofErr w:type="spellEnd"/>
      <w:r>
        <w:rPr>
          <w:lang w:val="pl-PL"/>
        </w:rPr>
        <w:t xml:space="preserve"> (wcześniej </w:t>
      </w:r>
      <w:proofErr w:type="spellStart"/>
      <w:r>
        <w:rPr>
          <w:lang w:val="pl-PL"/>
        </w:rPr>
        <w:t>iPhone</w:t>
      </w:r>
      <w:proofErr w:type="spellEnd"/>
      <w:r>
        <w:rPr>
          <w:lang w:val="pl-PL"/>
        </w:rPr>
        <w:t xml:space="preserve"> OS) to system operacyjny firmy Apple Inc. Dystrybuowany z produktami takimi jak </w:t>
      </w:r>
      <w:proofErr w:type="spellStart"/>
      <w:r w:rsidRPr="006C0C26">
        <w:rPr>
          <w:lang w:val="pl-PL"/>
        </w:rPr>
        <w:t>iPhone</w:t>
      </w:r>
      <w:proofErr w:type="spellEnd"/>
      <w:r w:rsidRPr="006C0C26">
        <w:rPr>
          <w:lang w:val="pl-PL"/>
        </w:rPr>
        <w:t xml:space="preserve">, </w:t>
      </w:r>
      <w:proofErr w:type="spellStart"/>
      <w:r w:rsidRPr="006C0C26">
        <w:rPr>
          <w:lang w:val="pl-PL"/>
        </w:rPr>
        <w:t>iPad</w:t>
      </w:r>
      <w:proofErr w:type="spellEnd"/>
      <w:r w:rsidRPr="006C0C26">
        <w:rPr>
          <w:lang w:val="pl-PL"/>
        </w:rPr>
        <w:t xml:space="preserve">, iPod </w:t>
      </w:r>
      <w:proofErr w:type="spellStart"/>
      <w:r w:rsidRPr="006C0C26">
        <w:rPr>
          <w:lang w:val="pl-PL"/>
        </w:rPr>
        <w:t>Touch</w:t>
      </w:r>
      <w:proofErr w:type="spellEnd"/>
      <w:r w:rsidRPr="006C0C26">
        <w:rPr>
          <w:lang w:val="pl-PL"/>
        </w:rPr>
        <w:t xml:space="preserve">, </w:t>
      </w:r>
      <w:r>
        <w:rPr>
          <w:lang w:val="pl-PL"/>
        </w:rPr>
        <w:t>i</w:t>
      </w:r>
      <w:r w:rsidRPr="006C0C26">
        <w:rPr>
          <w:lang w:val="pl-PL"/>
        </w:rPr>
        <w:t xml:space="preserve"> Apple TV</w:t>
      </w:r>
      <w:r>
        <w:rPr>
          <w:lang w:val="pl-PL"/>
        </w:rPr>
        <w:t xml:space="preserve">. Po raz pierwszy zaprezentowany w 2007 roku na urządzeniach typu </w:t>
      </w:r>
      <w:proofErr w:type="spellStart"/>
      <w:r>
        <w:rPr>
          <w:lang w:val="pl-PL"/>
        </w:rPr>
        <w:t>iPhone</w:t>
      </w:r>
      <w:proofErr w:type="spellEnd"/>
      <w:r>
        <w:rPr>
          <w:lang w:val="pl-PL"/>
        </w:rPr>
        <w:t xml:space="preserve"> został rozwinięty i wzbogacony o wsparcie</w:t>
      </w:r>
      <w:r w:rsidR="005306B7">
        <w:rPr>
          <w:lang w:val="pl-PL"/>
        </w:rPr>
        <w:t xml:space="preserve"> dla urządzeń </w:t>
      </w:r>
      <w:r w:rsidR="005306B7" w:rsidRPr="005306B7">
        <w:rPr>
          <w:lang w:val="pl-PL"/>
        </w:rPr>
        <w:t xml:space="preserve">iPod </w:t>
      </w:r>
      <w:proofErr w:type="spellStart"/>
      <w:r w:rsidR="005306B7" w:rsidRPr="005306B7">
        <w:rPr>
          <w:lang w:val="pl-PL"/>
        </w:rPr>
        <w:t>Touch</w:t>
      </w:r>
      <w:proofErr w:type="spellEnd"/>
      <w:r w:rsidR="005306B7" w:rsidRPr="005306B7">
        <w:rPr>
          <w:lang w:val="pl-PL"/>
        </w:rPr>
        <w:t xml:space="preserve"> (</w:t>
      </w:r>
      <w:r w:rsidR="005306B7">
        <w:rPr>
          <w:lang w:val="pl-PL"/>
        </w:rPr>
        <w:t>wrzesień</w:t>
      </w:r>
      <w:r w:rsidR="005306B7" w:rsidRPr="005306B7">
        <w:rPr>
          <w:lang w:val="pl-PL"/>
        </w:rPr>
        <w:t xml:space="preserve"> 2007), </w:t>
      </w:r>
      <w:proofErr w:type="spellStart"/>
      <w:r w:rsidR="005306B7" w:rsidRPr="005306B7">
        <w:rPr>
          <w:lang w:val="pl-PL"/>
        </w:rPr>
        <w:t>iPad</w:t>
      </w:r>
      <w:proofErr w:type="spellEnd"/>
      <w:r w:rsidR="005306B7" w:rsidRPr="005306B7">
        <w:rPr>
          <w:lang w:val="pl-PL"/>
        </w:rPr>
        <w:t xml:space="preserve"> (</w:t>
      </w:r>
      <w:r w:rsidR="005306B7">
        <w:rPr>
          <w:lang w:val="pl-PL"/>
        </w:rPr>
        <w:t>styczeń</w:t>
      </w:r>
      <w:r w:rsidR="005306B7" w:rsidRPr="005306B7">
        <w:rPr>
          <w:lang w:val="pl-PL"/>
        </w:rPr>
        <w:t xml:space="preserve"> 2010), </w:t>
      </w:r>
      <w:proofErr w:type="spellStart"/>
      <w:r w:rsidR="005306B7" w:rsidRPr="005306B7">
        <w:rPr>
          <w:lang w:val="pl-PL"/>
        </w:rPr>
        <w:t>iPad</w:t>
      </w:r>
      <w:proofErr w:type="spellEnd"/>
      <w:r w:rsidR="005306B7" w:rsidRPr="005306B7">
        <w:rPr>
          <w:lang w:val="pl-PL"/>
        </w:rPr>
        <w:t xml:space="preserve"> Mini (</w:t>
      </w:r>
      <w:r w:rsidR="005306B7">
        <w:rPr>
          <w:lang w:val="pl-PL"/>
        </w:rPr>
        <w:t>listopad</w:t>
      </w:r>
      <w:r w:rsidR="005306B7" w:rsidRPr="005306B7">
        <w:rPr>
          <w:lang w:val="pl-PL"/>
        </w:rPr>
        <w:t xml:space="preserve"> 2012)</w:t>
      </w:r>
      <w:r w:rsidR="005306B7">
        <w:rPr>
          <w:lang w:val="pl-PL"/>
        </w:rPr>
        <w:t xml:space="preserve"> i dla telewizji drugiej generacji</w:t>
      </w:r>
      <w:r w:rsidR="005306B7" w:rsidRPr="005306B7">
        <w:rPr>
          <w:lang w:val="pl-PL"/>
        </w:rPr>
        <w:t xml:space="preserve"> Apple TV (</w:t>
      </w:r>
      <w:r w:rsidR="005306B7">
        <w:rPr>
          <w:lang w:val="pl-PL"/>
        </w:rPr>
        <w:t>wrzesień</w:t>
      </w:r>
      <w:r w:rsidR="005306B7" w:rsidRPr="005306B7">
        <w:rPr>
          <w:lang w:val="pl-PL"/>
        </w:rPr>
        <w:t xml:space="preserve"> 2010)</w:t>
      </w:r>
      <w:r w:rsidR="005306B7">
        <w:rPr>
          <w:lang w:val="pl-PL"/>
        </w:rPr>
        <w:t xml:space="preserve">. W październiku 2013 roku </w:t>
      </w:r>
      <w:proofErr w:type="spellStart"/>
      <w:r w:rsidR="005306B7">
        <w:rPr>
          <w:lang w:val="pl-PL"/>
        </w:rPr>
        <w:t>App</w:t>
      </w:r>
      <w:proofErr w:type="spellEnd"/>
      <w:r w:rsidR="005306B7">
        <w:rPr>
          <w:lang w:val="pl-PL"/>
        </w:rPr>
        <w:t xml:space="preserve"> </w:t>
      </w:r>
      <w:proofErr w:type="spellStart"/>
      <w:r w:rsidR="005306B7">
        <w:rPr>
          <w:lang w:val="pl-PL"/>
        </w:rPr>
        <w:t>Store</w:t>
      </w:r>
      <w:proofErr w:type="spellEnd"/>
      <w:r w:rsidR="005306B7">
        <w:rPr>
          <w:lang w:val="pl-PL"/>
        </w:rPr>
        <w:t xml:space="preserve"> firmy Apple posiadał ponad milion aplikacji dla </w:t>
      </w:r>
      <w:proofErr w:type="spellStart"/>
      <w:r w:rsidR="005306B7">
        <w:rPr>
          <w:lang w:val="pl-PL"/>
        </w:rPr>
        <w:t>iOS</w:t>
      </w:r>
      <w:proofErr w:type="spellEnd"/>
      <w:r w:rsidR="005306B7">
        <w:rPr>
          <w:lang w:val="pl-PL"/>
        </w:rPr>
        <w:t xml:space="preserve">, z czego około połowa zoptymalizowana była dla </w:t>
      </w:r>
      <w:proofErr w:type="spellStart"/>
      <w:r w:rsidR="005306B7">
        <w:rPr>
          <w:lang w:val="pl-PL"/>
        </w:rPr>
        <w:t>iPada</w:t>
      </w:r>
      <w:proofErr w:type="spellEnd"/>
      <w:r w:rsidR="005306B7">
        <w:rPr>
          <w:lang w:val="pl-PL"/>
        </w:rPr>
        <w:t xml:space="preserve">. Aplikacje te zostały ściągnięte ok. 60 miliardów razy. W czwartym kwartale 2012 21% wszystkich sprzedanych urządzeń mobilnych posiadały zainstalowany system </w:t>
      </w:r>
      <w:proofErr w:type="spellStart"/>
      <w:r w:rsidR="005306B7">
        <w:rPr>
          <w:lang w:val="pl-PL"/>
        </w:rPr>
        <w:t>iOs</w:t>
      </w:r>
      <w:proofErr w:type="spellEnd"/>
      <w:r w:rsidR="005306B7">
        <w:rPr>
          <w:lang w:val="pl-PL"/>
        </w:rPr>
        <w:t>. W połowie roku 2012 na świecie znajdowało się około 410 milionów aktywnych urządzeń korzystających z systemu.</w:t>
      </w:r>
    </w:p>
    <w:p w:rsidR="005306B7" w:rsidRDefault="008F4CCA" w:rsidP="00C829EA">
      <w:pPr>
        <w:ind w:firstLine="576"/>
        <w:jc w:val="both"/>
        <w:rPr>
          <w:lang w:val="pl-PL"/>
        </w:rPr>
      </w:pPr>
      <w:r>
        <w:rPr>
          <w:lang w:val="pl-PL"/>
        </w:rPr>
        <w:t>Interfejs użytkownika oparty jest o ideę manipulacji bezpośredniej i korzystanie z gestów wielopunktowych</w:t>
      </w:r>
      <w:r w:rsidR="005306B7" w:rsidRPr="005306B7">
        <w:rPr>
          <w:lang w:val="pl-PL"/>
        </w:rPr>
        <w:t>.</w:t>
      </w:r>
      <w:r>
        <w:rPr>
          <w:lang w:val="pl-PL"/>
        </w:rPr>
        <w:t xml:space="preserve"> Najczęstszymi sposobami na komunikację z systemem są suwaki, przyciski oraz </w:t>
      </w:r>
      <w:proofErr w:type="spellStart"/>
      <w:r>
        <w:rPr>
          <w:lang w:val="pl-PL"/>
        </w:rPr>
        <w:t>toglery</w:t>
      </w:r>
      <w:proofErr w:type="spellEnd"/>
      <w:r>
        <w:rPr>
          <w:lang w:val="pl-PL"/>
        </w:rPr>
        <w:t xml:space="preserve">. System wspiera też rozmaite gesty takie jak ściśnięcie, ściśnięcie odwrotne, dotknięcie i przesunięcie. Wszystkie gesty mają swoje określone definicje w kontekście systemu </w:t>
      </w:r>
      <w:proofErr w:type="spellStart"/>
      <w:r>
        <w:rPr>
          <w:lang w:val="pl-PL"/>
        </w:rPr>
        <w:t>iOS</w:t>
      </w:r>
      <w:proofErr w:type="spellEnd"/>
      <w:r>
        <w:rPr>
          <w:lang w:val="pl-PL"/>
        </w:rPr>
        <w:t xml:space="preserve"> i jego interfejsu wielo dotykowego. Wbudowane akcelerometry wykorzystywane są w niektórych aplikacjach w odpowiedzi na np. potrząsanie urządzeniem (co często sygnalizuje komendę „cofnij”) lub w celu rozpoznania orientacji urządzenia w przestrzeni trójwymiarowej (np. dla przełączania się pomiędzy sposobami wyświetlania obrazu).</w:t>
      </w:r>
    </w:p>
    <w:p w:rsidR="00A06BC4" w:rsidRPr="005306B7" w:rsidRDefault="00A06BC4" w:rsidP="00C829EA">
      <w:pPr>
        <w:ind w:firstLine="576"/>
        <w:jc w:val="both"/>
        <w:rPr>
          <w:lang w:val="pl-PL"/>
        </w:rPr>
      </w:pPr>
      <w:r>
        <w:rPr>
          <w:lang w:val="pl-PL"/>
        </w:rPr>
        <w:t xml:space="preserve">System ma pewne elementy wspólne z systemem OS X takie jak </w:t>
      </w:r>
      <w:proofErr w:type="spellStart"/>
      <w:r>
        <w:rPr>
          <w:lang w:val="pl-PL"/>
        </w:rPr>
        <w:t>Core</w:t>
      </w:r>
      <w:proofErr w:type="spellEnd"/>
      <w:r>
        <w:rPr>
          <w:lang w:val="pl-PL"/>
        </w:rPr>
        <w:t xml:space="preserve"> Foundation i Foundation, jednak jego interfejsem zajmuje się moduł </w:t>
      </w:r>
      <w:proofErr w:type="spellStart"/>
      <w:r>
        <w:rPr>
          <w:lang w:val="pl-PL"/>
        </w:rPr>
        <w:t>Cocoa</w:t>
      </w:r>
      <w:proofErr w:type="spellEnd"/>
      <w:r>
        <w:rPr>
          <w:lang w:val="pl-PL"/>
        </w:rPr>
        <w:t xml:space="preserve"> </w:t>
      </w:r>
      <w:proofErr w:type="spellStart"/>
      <w:r>
        <w:rPr>
          <w:lang w:val="pl-PL"/>
        </w:rPr>
        <w:t>Touch</w:t>
      </w:r>
      <w:proofErr w:type="spellEnd"/>
      <w:r>
        <w:rPr>
          <w:lang w:val="pl-PL"/>
        </w:rPr>
        <w:t xml:space="preserve">, gdzie w OS X </w:t>
      </w:r>
      <w:r>
        <w:rPr>
          <w:lang w:val="pl-PL"/>
        </w:rPr>
        <w:lastRenderedPageBreak/>
        <w:t xml:space="preserve">wykorzystywany jest </w:t>
      </w:r>
      <w:proofErr w:type="spellStart"/>
      <w:r>
        <w:rPr>
          <w:lang w:val="pl-PL"/>
        </w:rPr>
        <w:t>Cocoa</w:t>
      </w:r>
      <w:proofErr w:type="spellEnd"/>
      <w:r>
        <w:rPr>
          <w:lang w:val="pl-PL"/>
        </w:rPr>
        <w:t xml:space="preserve">. </w:t>
      </w:r>
      <w:r w:rsidR="00476973">
        <w:rPr>
          <w:lang w:val="pl-PL"/>
        </w:rPr>
        <w:t xml:space="preserve">Z powodu tych różnic aplikacje na system OS X nie są kompatybilne z systemem </w:t>
      </w:r>
      <w:proofErr w:type="spellStart"/>
      <w:r w:rsidR="00476973">
        <w:rPr>
          <w:lang w:val="pl-PL"/>
        </w:rPr>
        <w:t>iOS</w:t>
      </w:r>
      <w:proofErr w:type="spellEnd"/>
      <w:r w:rsidR="00476973">
        <w:rPr>
          <w:lang w:val="pl-PL"/>
        </w:rPr>
        <w:t xml:space="preserve">. Dodatkowo, mimo że </w:t>
      </w:r>
      <w:proofErr w:type="spellStart"/>
      <w:r w:rsidR="00476973">
        <w:rPr>
          <w:lang w:val="pl-PL"/>
        </w:rPr>
        <w:t>iOS</w:t>
      </w:r>
      <w:proofErr w:type="spellEnd"/>
      <w:r w:rsidR="00476973">
        <w:rPr>
          <w:lang w:val="pl-PL"/>
        </w:rPr>
        <w:t xml:space="preserve"> dzieli z OS X podstawowe cechy systemu Darwin, dostęp do terminala systemowego jest niemożliwy dla użytkownika, przez co system nie jest też w pełni kompatybilny z systemami Unix.</w:t>
      </w:r>
    </w:p>
    <w:p w:rsidR="005306B7" w:rsidRPr="005306B7" w:rsidRDefault="005306B7" w:rsidP="00C829EA">
      <w:pPr>
        <w:jc w:val="both"/>
        <w:rPr>
          <w:lang w:val="pl-PL"/>
        </w:rPr>
      </w:pPr>
    </w:p>
    <w:p w:rsidR="00605BF8" w:rsidRDefault="00476973" w:rsidP="00C829EA">
      <w:pPr>
        <w:jc w:val="both"/>
        <w:rPr>
          <w:lang w:val="pl-PL"/>
        </w:rPr>
      </w:pPr>
      <w:r>
        <w:rPr>
          <w:lang w:val="pl-PL"/>
        </w:rPr>
        <w:t xml:space="preserve">Nowe wersje systemu dystrybuowane są co roku. Najnowsza, </w:t>
      </w:r>
      <w:proofErr w:type="spellStart"/>
      <w:r>
        <w:rPr>
          <w:lang w:val="pl-PL"/>
        </w:rPr>
        <w:t>iOS</w:t>
      </w:r>
      <w:proofErr w:type="spellEnd"/>
      <w:r>
        <w:rPr>
          <w:lang w:val="pl-PL"/>
        </w:rPr>
        <w:t xml:space="preserve"> 7, została przekazana użytkownikom 18 września 2013 roku. W systemie istnieją cztery abstrakcyjne płaszczyzny: </w:t>
      </w:r>
      <w:proofErr w:type="spellStart"/>
      <w:r>
        <w:rPr>
          <w:lang w:val="pl-PL"/>
        </w:rPr>
        <w:t>Core</w:t>
      </w:r>
      <w:proofErr w:type="spellEnd"/>
      <w:r>
        <w:rPr>
          <w:lang w:val="pl-PL"/>
        </w:rPr>
        <w:t xml:space="preserve"> OS, </w:t>
      </w:r>
      <w:proofErr w:type="spellStart"/>
      <w:r>
        <w:rPr>
          <w:lang w:val="pl-PL"/>
        </w:rPr>
        <w:t>Core</w:t>
      </w:r>
      <w:proofErr w:type="spellEnd"/>
      <w:r>
        <w:rPr>
          <w:lang w:val="pl-PL"/>
        </w:rPr>
        <w:t xml:space="preserve"> Services, Media oraz </w:t>
      </w:r>
      <w:proofErr w:type="spellStart"/>
      <w:r>
        <w:rPr>
          <w:lang w:val="pl-PL"/>
        </w:rPr>
        <w:t>Cocoa</w:t>
      </w:r>
      <w:proofErr w:type="spellEnd"/>
      <w:r>
        <w:rPr>
          <w:lang w:val="pl-PL"/>
        </w:rPr>
        <w:t xml:space="preserve"> </w:t>
      </w:r>
      <w:proofErr w:type="spellStart"/>
      <w:r>
        <w:rPr>
          <w:lang w:val="pl-PL"/>
        </w:rPr>
        <w:t>Touch</w:t>
      </w:r>
      <w:proofErr w:type="spellEnd"/>
      <w:r>
        <w:rPr>
          <w:lang w:val="pl-PL"/>
        </w:rPr>
        <w:t>.</w:t>
      </w:r>
    </w:p>
    <w:p w:rsidR="00476973" w:rsidRDefault="00476973" w:rsidP="005306B7">
      <w:pPr>
        <w:rPr>
          <w:lang w:val="pl-PL"/>
        </w:rPr>
      </w:pPr>
    </w:p>
    <w:p w:rsidR="00380D0A" w:rsidRDefault="00380D0A" w:rsidP="005306B7">
      <w:pPr>
        <w:rPr>
          <w:lang w:val="pl-PL"/>
        </w:rPr>
      </w:pPr>
    </w:p>
    <w:p w:rsidR="00476973" w:rsidRDefault="00476973" w:rsidP="00476973">
      <w:pPr>
        <w:pStyle w:val="Nagwek3"/>
        <w:rPr>
          <w:lang w:val="pl-PL"/>
        </w:rPr>
      </w:pPr>
      <w:bookmarkStart w:id="15" w:name="_Toc393950556"/>
      <w:r>
        <w:rPr>
          <w:lang w:val="pl-PL"/>
        </w:rPr>
        <w:t xml:space="preserve">Wielozadaniowość w </w:t>
      </w:r>
      <w:proofErr w:type="spellStart"/>
      <w:r>
        <w:rPr>
          <w:lang w:val="pl-PL"/>
        </w:rPr>
        <w:t>iOS</w:t>
      </w:r>
      <w:bookmarkEnd w:id="15"/>
      <w:proofErr w:type="spellEnd"/>
    </w:p>
    <w:p w:rsidR="00B9382F" w:rsidRPr="00B9382F" w:rsidRDefault="00B9382F" w:rsidP="00B9382F">
      <w:pPr>
        <w:rPr>
          <w:lang w:val="pl-PL"/>
        </w:rPr>
      </w:pPr>
    </w:p>
    <w:p w:rsidR="00476973" w:rsidRDefault="00476973" w:rsidP="00C829EA">
      <w:pPr>
        <w:ind w:firstLine="720"/>
        <w:jc w:val="both"/>
        <w:rPr>
          <w:lang w:val="pl-PL"/>
        </w:rPr>
      </w:pPr>
      <w:r>
        <w:rPr>
          <w:lang w:val="pl-PL"/>
        </w:rPr>
        <w:t xml:space="preserve">Wielozadaniowość w </w:t>
      </w:r>
      <w:proofErr w:type="spellStart"/>
      <w:r>
        <w:rPr>
          <w:lang w:val="pl-PL"/>
        </w:rPr>
        <w:t>iOS</w:t>
      </w:r>
      <w:proofErr w:type="spellEnd"/>
      <w:r>
        <w:rPr>
          <w:lang w:val="pl-PL"/>
        </w:rPr>
        <w:t xml:space="preserve"> miała swój debiut w </w:t>
      </w:r>
      <w:r w:rsidR="00A76270">
        <w:rPr>
          <w:lang w:val="pl-PL"/>
        </w:rPr>
        <w:t xml:space="preserve">czerwcu 2010 roku wraz z premierą </w:t>
      </w:r>
      <w:proofErr w:type="spellStart"/>
      <w:r w:rsidR="00A76270">
        <w:rPr>
          <w:lang w:val="pl-PL"/>
        </w:rPr>
        <w:t>iOS</w:t>
      </w:r>
      <w:proofErr w:type="spellEnd"/>
      <w:r w:rsidR="00A76270">
        <w:rPr>
          <w:lang w:val="pl-PL"/>
        </w:rPr>
        <w:t xml:space="preserve"> 4.0. Tylko niektóre urządzenia Apple – </w:t>
      </w:r>
      <w:proofErr w:type="spellStart"/>
      <w:r w:rsidR="00A76270">
        <w:rPr>
          <w:lang w:val="pl-PL"/>
        </w:rPr>
        <w:t>iPhone</w:t>
      </w:r>
      <w:proofErr w:type="spellEnd"/>
      <w:r w:rsidR="00A76270">
        <w:rPr>
          <w:lang w:val="pl-PL"/>
        </w:rPr>
        <w:t xml:space="preserve"> 4, </w:t>
      </w:r>
      <w:proofErr w:type="spellStart"/>
      <w:r w:rsidR="00A76270">
        <w:rPr>
          <w:lang w:val="pl-PL"/>
        </w:rPr>
        <w:t>iPhone</w:t>
      </w:r>
      <w:proofErr w:type="spellEnd"/>
      <w:r w:rsidR="00A76270">
        <w:rPr>
          <w:lang w:val="pl-PL"/>
        </w:rPr>
        <w:t xml:space="preserve"> 3GS i iPod </w:t>
      </w:r>
      <w:proofErr w:type="spellStart"/>
      <w:r w:rsidR="00A76270">
        <w:rPr>
          <w:lang w:val="pl-PL"/>
        </w:rPr>
        <w:t>Touch</w:t>
      </w:r>
      <w:proofErr w:type="spellEnd"/>
      <w:r w:rsidR="00A76270">
        <w:rPr>
          <w:lang w:val="pl-PL"/>
        </w:rPr>
        <w:t xml:space="preserve"> trzeciej generacji – potrafiły korzystać z wielozadaniowości. Sposób implementacji wielozadaniowości w systemie </w:t>
      </w:r>
      <w:proofErr w:type="spellStart"/>
      <w:r w:rsidR="00A76270">
        <w:rPr>
          <w:lang w:val="pl-PL"/>
        </w:rPr>
        <w:t>iOS</w:t>
      </w:r>
      <w:proofErr w:type="spellEnd"/>
      <w:r w:rsidR="00A76270">
        <w:rPr>
          <w:lang w:val="pl-PL"/>
        </w:rPr>
        <w:t xml:space="preserve"> był wielokrotnie krytykowany, za to że aplikacje pracujące w tle zmuszone są korzystać z ograniczonego zasobu funkcji i za wymaganie od deweloperów tworzenia jawnego wsparcia dla tych funkcjonalności w aplikacjach.</w:t>
      </w:r>
    </w:p>
    <w:p w:rsidR="007E646F" w:rsidRDefault="007E646F" w:rsidP="00C829EA">
      <w:pPr>
        <w:ind w:firstLine="720"/>
        <w:jc w:val="both"/>
        <w:rPr>
          <w:lang w:val="pl-PL"/>
        </w:rPr>
      </w:pPr>
      <w:r>
        <w:rPr>
          <w:lang w:val="pl-PL"/>
        </w:rPr>
        <w:t xml:space="preserve">Przed premierą systemu </w:t>
      </w:r>
      <w:proofErr w:type="spellStart"/>
      <w:r>
        <w:rPr>
          <w:lang w:val="pl-PL"/>
        </w:rPr>
        <w:t>iOS</w:t>
      </w:r>
      <w:proofErr w:type="spellEnd"/>
      <w:r>
        <w:rPr>
          <w:lang w:val="pl-PL"/>
        </w:rPr>
        <w:t xml:space="preserve"> 4 wielozadaniowość ograniczona była do wybranych aplikacji instalowanych przez Apple na urządzeniu. Użytkownicy mogli jednak „uwolnić” system („</w:t>
      </w:r>
      <w:proofErr w:type="spellStart"/>
      <w:r>
        <w:rPr>
          <w:lang w:val="pl-PL"/>
        </w:rPr>
        <w:t>jailbreak</w:t>
      </w:r>
      <w:proofErr w:type="spellEnd"/>
      <w:r>
        <w:rPr>
          <w:lang w:val="pl-PL"/>
        </w:rPr>
        <w:t>”) i uzyskać częściowe, nieoficjalne wsparcie dla wielozadaniowości.</w:t>
      </w:r>
    </w:p>
    <w:p w:rsidR="007E646F" w:rsidRDefault="007E646F" w:rsidP="00C829EA">
      <w:pPr>
        <w:ind w:firstLine="720"/>
        <w:jc w:val="both"/>
        <w:rPr>
          <w:lang w:val="pl-PL"/>
        </w:rPr>
      </w:pPr>
      <w:r>
        <w:rPr>
          <w:lang w:val="pl-PL"/>
        </w:rPr>
        <w:t xml:space="preserve">Wraz z </w:t>
      </w:r>
      <w:proofErr w:type="spellStart"/>
      <w:r>
        <w:rPr>
          <w:lang w:val="pl-PL"/>
        </w:rPr>
        <w:t>iOS</w:t>
      </w:r>
      <w:proofErr w:type="spellEnd"/>
      <w:r>
        <w:rPr>
          <w:lang w:val="pl-PL"/>
        </w:rPr>
        <w:t xml:space="preserve"> 4 wielozadaniowość wspierana jest przez siedem interfejsów (API) działających w tle:</w:t>
      </w:r>
    </w:p>
    <w:p w:rsidR="007E646F" w:rsidRDefault="007E646F" w:rsidP="00C829EA">
      <w:pPr>
        <w:pStyle w:val="Akapitzlist"/>
        <w:numPr>
          <w:ilvl w:val="0"/>
          <w:numId w:val="17"/>
        </w:numPr>
        <w:jc w:val="both"/>
        <w:rPr>
          <w:lang w:val="pl-PL"/>
        </w:rPr>
      </w:pPr>
      <w:r>
        <w:rPr>
          <w:lang w:val="pl-PL"/>
        </w:rPr>
        <w:t xml:space="preserve">Audio w tle – aplikacja pozostaje w działaniu w tle dopóki nie zakończy odtwarzania </w:t>
      </w:r>
      <w:r w:rsidR="002646C9">
        <w:rPr>
          <w:lang w:val="pl-PL"/>
        </w:rPr>
        <w:t>plików multimedialnych</w:t>
      </w:r>
    </w:p>
    <w:p w:rsidR="002646C9" w:rsidRDefault="002646C9" w:rsidP="00C829EA">
      <w:pPr>
        <w:pStyle w:val="Akapitzlist"/>
        <w:numPr>
          <w:ilvl w:val="0"/>
          <w:numId w:val="17"/>
        </w:numPr>
        <w:jc w:val="both"/>
        <w:rPr>
          <w:lang w:val="pl-PL"/>
        </w:rPr>
      </w:pPr>
      <w:r>
        <w:rPr>
          <w:lang w:val="pl-PL"/>
        </w:rPr>
        <w:t xml:space="preserve">Voice </w:t>
      </w:r>
      <w:proofErr w:type="spellStart"/>
      <w:r>
        <w:rPr>
          <w:lang w:val="pl-PL"/>
        </w:rPr>
        <w:t>over</w:t>
      </w:r>
      <w:proofErr w:type="spellEnd"/>
      <w:r>
        <w:rPr>
          <w:lang w:val="pl-PL"/>
        </w:rPr>
        <w:t xml:space="preserve"> IP – aplikacja jest zawieszona jeżeli nie jest aktywne połączenie telefoniczne </w:t>
      </w:r>
    </w:p>
    <w:p w:rsidR="002646C9" w:rsidRDefault="002646C9" w:rsidP="00C829EA">
      <w:pPr>
        <w:pStyle w:val="Akapitzlist"/>
        <w:numPr>
          <w:ilvl w:val="0"/>
          <w:numId w:val="17"/>
        </w:numPr>
        <w:jc w:val="both"/>
        <w:rPr>
          <w:lang w:val="pl-PL"/>
        </w:rPr>
      </w:pPr>
      <w:proofErr w:type="spellStart"/>
      <w:r>
        <w:rPr>
          <w:lang w:val="pl-PL"/>
        </w:rPr>
        <w:t>Geolokalizacja</w:t>
      </w:r>
      <w:proofErr w:type="spellEnd"/>
      <w:r>
        <w:rPr>
          <w:lang w:val="pl-PL"/>
        </w:rPr>
        <w:t xml:space="preserve"> w tle – aplikacja informowana jest o zmianie położenia urządzenia</w:t>
      </w:r>
    </w:p>
    <w:p w:rsidR="002646C9" w:rsidRDefault="002646C9" w:rsidP="00C829EA">
      <w:pPr>
        <w:pStyle w:val="Akapitzlist"/>
        <w:numPr>
          <w:ilvl w:val="0"/>
          <w:numId w:val="17"/>
        </w:numPr>
        <w:jc w:val="both"/>
        <w:rPr>
          <w:lang w:val="pl-PL"/>
        </w:rPr>
      </w:pPr>
      <w:r>
        <w:rPr>
          <w:lang w:val="pl-PL"/>
        </w:rPr>
        <w:t xml:space="preserve">Powiadomienia </w:t>
      </w:r>
      <w:proofErr w:type="spellStart"/>
      <w:r>
        <w:rPr>
          <w:lang w:val="pl-PL"/>
        </w:rPr>
        <w:t>push</w:t>
      </w:r>
      <w:proofErr w:type="spellEnd"/>
      <w:r>
        <w:rPr>
          <w:lang w:val="pl-PL"/>
        </w:rPr>
        <w:t xml:space="preserve"> (</w:t>
      </w:r>
      <w:proofErr w:type="spellStart"/>
      <w:r>
        <w:rPr>
          <w:lang w:val="pl-PL"/>
        </w:rPr>
        <w:t>Push</w:t>
      </w:r>
      <w:proofErr w:type="spellEnd"/>
      <w:r>
        <w:rPr>
          <w:lang w:val="pl-PL"/>
        </w:rPr>
        <w:t xml:space="preserve"> </w:t>
      </w:r>
      <w:proofErr w:type="spellStart"/>
      <w:r>
        <w:rPr>
          <w:lang w:val="pl-PL"/>
        </w:rPr>
        <w:t>notifications</w:t>
      </w:r>
      <w:proofErr w:type="spellEnd"/>
      <w:r>
        <w:rPr>
          <w:lang w:val="pl-PL"/>
        </w:rPr>
        <w:t>)</w:t>
      </w:r>
    </w:p>
    <w:p w:rsidR="002646C9" w:rsidRDefault="002646C9" w:rsidP="00C829EA">
      <w:pPr>
        <w:pStyle w:val="Akapitzlist"/>
        <w:numPr>
          <w:ilvl w:val="0"/>
          <w:numId w:val="17"/>
        </w:numPr>
        <w:jc w:val="both"/>
        <w:rPr>
          <w:lang w:val="pl-PL"/>
        </w:rPr>
      </w:pPr>
      <w:r>
        <w:rPr>
          <w:lang w:val="pl-PL"/>
        </w:rPr>
        <w:t>Powiadomienia lokalne – aplikacja planuje powiadomienia, które dostarczane mają być o wybranej porze</w:t>
      </w:r>
    </w:p>
    <w:p w:rsidR="002646C9" w:rsidRDefault="002646C9" w:rsidP="00C829EA">
      <w:pPr>
        <w:pStyle w:val="Akapitzlist"/>
        <w:numPr>
          <w:ilvl w:val="0"/>
          <w:numId w:val="17"/>
        </w:numPr>
        <w:jc w:val="both"/>
        <w:rPr>
          <w:lang w:val="pl-PL"/>
        </w:rPr>
      </w:pPr>
      <w:proofErr w:type="spellStart"/>
      <w:r>
        <w:rPr>
          <w:lang w:val="pl-PL"/>
        </w:rPr>
        <w:t>Task</w:t>
      </w:r>
      <w:proofErr w:type="spellEnd"/>
      <w:r>
        <w:rPr>
          <w:lang w:val="pl-PL"/>
        </w:rPr>
        <w:t xml:space="preserve"> </w:t>
      </w:r>
      <w:proofErr w:type="spellStart"/>
      <w:r>
        <w:rPr>
          <w:lang w:val="pl-PL"/>
        </w:rPr>
        <w:t>completion</w:t>
      </w:r>
      <w:proofErr w:type="spellEnd"/>
      <w:r>
        <w:rPr>
          <w:lang w:val="pl-PL"/>
        </w:rPr>
        <w:t xml:space="preserve"> – aplikacja komunikuje się z systemem operacyjnym w celu ustalenia </w:t>
      </w:r>
      <w:r>
        <w:rPr>
          <w:lang w:val="pl-PL"/>
        </w:rPr>
        <w:lastRenderedPageBreak/>
        <w:t>dodatkowego czasu procesora na zakończenie trwających zadań</w:t>
      </w:r>
    </w:p>
    <w:p w:rsidR="007E646F" w:rsidRDefault="002646C9" w:rsidP="00C829EA">
      <w:pPr>
        <w:pStyle w:val="Akapitzlist"/>
        <w:numPr>
          <w:ilvl w:val="0"/>
          <w:numId w:val="17"/>
        </w:numPr>
        <w:jc w:val="both"/>
        <w:rPr>
          <w:lang w:val="pl-PL"/>
        </w:rPr>
      </w:pPr>
      <w:r>
        <w:rPr>
          <w:lang w:val="pl-PL"/>
        </w:rPr>
        <w:t>Szybkie zmiany aplikacji – aplikacja nie uruchamia żadnego kodu i może zostać usunięta z pamięci w dowolnym momencie</w:t>
      </w:r>
    </w:p>
    <w:p w:rsidR="002646C9" w:rsidRDefault="002646C9" w:rsidP="00C829EA">
      <w:pPr>
        <w:jc w:val="both"/>
        <w:rPr>
          <w:lang w:val="pl-PL"/>
        </w:rPr>
      </w:pPr>
    </w:p>
    <w:p w:rsidR="002646C9" w:rsidRDefault="002646C9" w:rsidP="00C829EA">
      <w:pPr>
        <w:jc w:val="both"/>
        <w:rPr>
          <w:lang w:val="pl-PL"/>
        </w:rPr>
      </w:pPr>
      <w:r>
        <w:rPr>
          <w:lang w:val="pl-PL"/>
        </w:rPr>
        <w:t xml:space="preserve">W systemie </w:t>
      </w:r>
      <w:proofErr w:type="spellStart"/>
      <w:r>
        <w:rPr>
          <w:lang w:val="pl-PL"/>
        </w:rPr>
        <w:t>iOS</w:t>
      </w:r>
      <w:proofErr w:type="spellEnd"/>
      <w:r>
        <w:rPr>
          <w:lang w:val="pl-PL"/>
        </w:rPr>
        <w:t xml:space="preserve"> 5 zadebiutowały trzy dodatkowe interfejsy:</w:t>
      </w:r>
    </w:p>
    <w:p w:rsidR="002646C9" w:rsidRDefault="002646C9" w:rsidP="00C829EA">
      <w:pPr>
        <w:pStyle w:val="Akapitzlist"/>
        <w:numPr>
          <w:ilvl w:val="0"/>
          <w:numId w:val="18"/>
        </w:numPr>
        <w:jc w:val="both"/>
        <w:rPr>
          <w:lang w:val="pl-PL"/>
        </w:rPr>
      </w:pPr>
      <w:proofErr w:type="spellStart"/>
      <w:r>
        <w:rPr>
          <w:lang w:val="pl-PL"/>
        </w:rPr>
        <w:t>Newsstand</w:t>
      </w:r>
      <w:proofErr w:type="spellEnd"/>
      <w:r>
        <w:rPr>
          <w:lang w:val="pl-PL"/>
        </w:rPr>
        <w:t xml:space="preserve"> – aplikacja może pobierać treści w tle tak by były gotowe dla użytkownika w późniejszym czasie</w:t>
      </w:r>
    </w:p>
    <w:p w:rsidR="002646C9" w:rsidRDefault="002646C9" w:rsidP="00C829EA">
      <w:pPr>
        <w:pStyle w:val="Akapitzlist"/>
        <w:numPr>
          <w:ilvl w:val="0"/>
          <w:numId w:val="18"/>
        </w:numPr>
        <w:jc w:val="both"/>
        <w:rPr>
          <w:lang w:val="pl-PL"/>
        </w:rPr>
      </w:pPr>
      <w:proofErr w:type="spellStart"/>
      <w:r>
        <w:rPr>
          <w:lang w:val="pl-PL"/>
        </w:rPr>
        <w:t>External</w:t>
      </w:r>
      <w:proofErr w:type="spellEnd"/>
      <w:r>
        <w:rPr>
          <w:lang w:val="pl-PL"/>
        </w:rPr>
        <w:t xml:space="preserve"> </w:t>
      </w:r>
      <w:proofErr w:type="spellStart"/>
      <w:r>
        <w:rPr>
          <w:lang w:val="pl-PL"/>
        </w:rPr>
        <w:t>accessory</w:t>
      </w:r>
      <w:proofErr w:type="spellEnd"/>
      <w:r>
        <w:rPr>
          <w:lang w:val="pl-PL"/>
        </w:rPr>
        <w:t xml:space="preserve"> – aplikacja komunikuje się i dzieli danymi z urządzeniami zewnętrznymi w ustalonych odstępach czasu</w:t>
      </w:r>
    </w:p>
    <w:p w:rsidR="002646C9" w:rsidRPr="007E646F" w:rsidRDefault="002646C9" w:rsidP="00C829EA">
      <w:pPr>
        <w:pStyle w:val="Akapitzlist"/>
        <w:numPr>
          <w:ilvl w:val="0"/>
          <w:numId w:val="18"/>
        </w:numPr>
        <w:jc w:val="both"/>
        <w:rPr>
          <w:lang w:val="pl-PL"/>
        </w:rPr>
      </w:pPr>
      <w:r>
        <w:rPr>
          <w:lang w:val="pl-PL"/>
        </w:rPr>
        <w:t xml:space="preserve">Bluetooth </w:t>
      </w:r>
      <w:proofErr w:type="spellStart"/>
      <w:r>
        <w:rPr>
          <w:lang w:val="pl-PL"/>
        </w:rPr>
        <w:t>accessory</w:t>
      </w:r>
      <w:proofErr w:type="spellEnd"/>
      <w:r>
        <w:rPr>
          <w:lang w:val="pl-PL"/>
        </w:rPr>
        <w:t xml:space="preserve"> – aplikacja komunikuje się i dzieli danymi z urządzeniami klasy Bluetooth w ustalonych odstępach czasu</w:t>
      </w:r>
    </w:p>
    <w:p w:rsidR="002646C9" w:rsidRDefault="002646C9" w:rsidP="00C829EA">
      <w:pPr>
        <w:jc w:val="both"/>
        <w:rPr>
          <w:lang w:val="pl-PL"/>
        </w:rPr>
      </w:pPr>
    </w:p>
    <w:p w:rsidR="00C829EA" w:rsidRDefault="002646C9" w:rsidP="00C829EA">
      <w:pPr>
        <w:ind w:firstLine="360"/>
        <w:jc w:val="both"/>
        <w:rPr>
          <w:lang w:val="pl-PL"/>
        </w:rPr>
      </w:pPr>
      <w:r>
        <w:rPr>
          <w:lang w:val="pl-PL"/>
        </w:rPr>
        <w:t xml:space="preserve">W systemie iOS7 Apple uruchomiło dodatkową funkcjonalność która pozwala wszystkim aplikacjom na dokonywanie aktualizacji w tle. Ta funkcjonalność preferuje aktualizowanie aplikacji z których użytkownik najczęściej korzysta i wszystkie aktualizacje stara się przeprowadzać gdy dostępna jest sieć </w:t>
      </w:r>
      <w:proofErr w:type="spellStart"/>
      <w:r>
        <w:rPr>
          <w:lang w:val="pl-PL"/>
        </w:rPr>
        <w:t>WiFi</w:t>
      </w:r>
      <w:proofErr w:type="spellEnd"/>
      <w:r>
        <w:rPr>
          <w:lang w:val="pl-PL"/>
        </w:rPr>
        <w:t>, by nie korzystać z przesyłania danych przez moduł telefonii komórkowej.</w:t>
      </w:r>
    </w:p>
    <w:p w:rsidR="00C829EA" w:rsidRDefault="00C829EA" w:rsidP="00C829EA">
      <w:pPr>
        <w:ind w:firstLine="360"/>
        <w:jc w:val="both"/>
        <w:rPr>
          <w:lang w:val="pl-PL"/>
        </w:rPr>
      </w:pPr>
    </w:p>
    <w:p w:rsidR="00380D0A" w:rsidRDefault="00380D0A" w:rsidP="00C829EA">
      <w:pPr>
        <w:ind w:firstLine="360"/>
        <w:jc w:val="both"/>
        <w:rPr>
          <w:lang w:val="pl-PL"/>
        </w:rPr>
      </w:pPr>
    </w:p>
    <w:p w:rsidR="00C829EA" w:rsidRDefault="00C829EA" w:rsidP="00520989">
      <w:pPr>
        <w:pStyle w:val="Nagwek3"/>
        <w:rPr>
          <w:lang w:val="pl-PL"/>
        </w:rPr>
      </w:pPr>
      <w:bookmarkStart w:id="16" w:name="_Toc393950557"/>
      <w:r>
        <w:rPr>
          <w:lang w:val="pl-PL"/>
        </w:rPr>
        <w:t xml:space="preserve">Tworzenie </w:t>
      </w:r>
      <w:r w:rsidR="00743B5A">
        <w:rPr>
          <w:lang w:val="pl-PL"/>
        </w:rPr>
        <w:t xml:space="preserve">i dystrybucja </w:t>
      </w:r>
      <w:r>
        <w:rPr>
          <w:lang w:val="pl-PL"/>
        </w:rPr>
        <w:t xml:space="preserve">aplikacji na system </w:t>
      </w:r>
      <w:proofErr w:type="spellStart"/>
      <w:r>
        <w:rPr>
          <w:lang w:val="pl-PL"/>
        </w:rPr>
        <w:t>iOS</w:t>
      </w:r>
      <w:bookmarkEnd w:id="16"/>
      <w:proofErr w:type="spellEnd"/>
    </w:p>
    <w:p w:rsidR="00B9382F" w:rsidRPr="00B9382F" w:rsidRDefault="00B9382F" w:rsidP="00B9382F">
      <w:pPr>
        <w:rPr>
          <w:lang w:val="pl-PL"/>
        </w:rPr>
      </w:pPr>
    </w:p>
    <w:p w:rsidR="00C829EA" w:rsidRPr="003B1252" w:rsidRDefault="006A4EFA" w:rsidP="003B1252">
      <w:pPr>
        <w:ind w:firstLine="720"/>
        <w:jc w:val="both"/>
        <w:rPr>
          <w:lang w:val="pl-PL"/>
        </w:rPr>
        <w:pPrChange w:id="17" w:author="Łukasz Rauch" w:date="2014-07-24T07:49:00Z">
          <w:pPr>
            <w:ind w:firstLine="432"/>
          </w:pPr>
        </w:pPrChange>
      </w:pPr>
      <w:r w:rsidRPr="003B1252">
        <w:rPr>
          <w:lang w:val="pl-PL"/>
        </w:rPr>
        <w:t>Aplikacje</w:t>
      </w:r>
      <w:r w:rsidR="00C829EA" w:rsidRPr="003B1252">
        <w:rPr>
          <w:lang w:val="pl-PL"/>
        </w:rPr>
        <w:t xml:space="preserve"> muszą być napisane i skompilowane z myślą o systemie </w:t>
      </w:r>
      <w:proofErr w:type="spellStart"/>
      <w:r w:rsidR="00C829EA" w:rsidRPr="003B1252">
        <w:rPr>
          <w:lang w:val="pl-PL"/>
        </w:rPr>
        <w:t>iOS</w:t>
      </w:r>
      <w:proofErr w:type="spellEnd"/>
      <w:r w:rsidR="00C829EA" w:rsidRPr="003B1252">
        <w:rPr>
          <w:lang w:val="pl-PL"/>
        </w:rPr>
        <w:t xml:space="preserve"> i 64 bitowej architekturze lub poprzedniej 32 bitowej. Przeglądarka Safari obsługuje aplikacje sieciowe. Istnieją autoryzowane aplikacje firm trzecich korzystające z kodu natywnego dla urządzeń korzystających z </w:t>
      </w:r>
      <w:proofErr w:type="spellStart"/>
      <w:r w:rsidR="00C829EA" w:rsidRPr="003B1252">
        <w:rPr>
          <w:lang w:val="pl-PL"/>
        </w:rPr>
        <w:t>iOS</w:t>
      </w:r>
      <w:proofErr w:type="spellEnd"/>
      <w:r w:rsidR="00C829EA" w:rsidRPr="003B1252">
        <w:rPr>
          <w:lang w:val="pl-PL"/>
        </w:rPr>
        <w:t xml:space="preserve"> 2.0 i późniejszych.</w:t>
      </w:r>
    </w:p>
    <w:p w:rsidR="006A4EFA" w:rsidRDefault="006A4EFA" w:rsidP="006A4EFA">
      <w:pPr>
        <w:ind w:firstLine="432"/>
        <w:rPr>
          <w:lang w:val="pl-PL"/>
        </w:rPr>
      </w:pPr>
      <w:r>
        <w:rPr>
          <w:lang w:val="pl-PL"/>
        </w:rPr>
        <w:t xml:space="preserve">17 października 2007 roku w liście otwartym opublikowanym nam blogu firmy Apple „Hot news” Steve </w:t>
      </w:r>
      <w:proofErr w:type="spellStart"/>
      <w:r>
        <w:rPr>
          <w:lang w:val="pl-PL"/>
        </w:rPr>
        <w:t>Jobs</w:t>
      </w:r>
      <w:proofErr w:type="spellEnd"/>
      <w:r>
        <w:rPr>
          <w:lang w:val="pl-PL"/>
        </w:rPr>
        <w:t xml:space="preserve"> ogłosił wydanie pakietu deweloperskiego (SDK) w okolicach lutego 2008 roku[</w:t>
      </w:r>
      <w:proofErr w:type="spellStart"/>
      <w:r>
        <w:rPr>
          <w:lang w:val="pl-PL"/>
        </w:rPr>
        <w:t>przypissss</w:t>
      </w:r>
      <w:proofErr w:type="spellEnd"/>
      <w:r>
        <w:rPr>
          <w:lang w:val="pl-PL"/>
        </w:rPr>
        <w:t xml:space="preserve">]. SDK zostało wydane 6 marca 2008 i pozawalało na tworzenie aplikacji dla </w:t>
      </w:r>
      <w:proofErr w:type="spellStart"/>
      <w:r>
        <w:rPr>
          <w:lang w:val="pl-PL"/>
        </w:rPr>
        <w:t>iPhone</w:t>
      </w:r>
      <w:proofErr w:type="spellEnd"/>
      <w:r>
        <w:rPr>
          <w:lang w:val="pl-PL"/>
        </w:rPr>
        <w:t xml:space="preserve">, iPod </w:t>
      </w:r>
      <w:proofErr w:type="spellStart"/>
      <w:r>
        <w:rPr>
          <w:lang w:val="pl-PL"/>
        </w:rPr>
        <w:t>Touch</w:t>
      </w:r>
      <w:proofErr w:type="spellEnd"/>
      <w:r>
        <w:rPr>
          <w:lang w:val="pl-PL"/>
        </w:rPr>
        <w:t xml:space="preserve"> oraz na uruchamianie i testowanie aplikacji w emulatorze. Jednak załadowanie aplikacji na rzeczywiste urządzenie możliwe było tylko </w:t>
      </w:r>
      <w:r w:rsidR="00743B5A">
        <w:rPr>
          <w:lang w:val="pl-PL"/>
        </w:rPr>
        <w:t>(jest nadal?) po opłaceniu składki członkowskiej programu deweloperskiego Apple.</w:t>
      </w:r>
    </w:p>
    <w:p w:rsidR="006A4EFA" w:rsidRDefault="00743B5A" w:rsidP="006A4EFA">
      <w:pPr>
        <w:ind w:firstLine="432"/>
        <w:rPr>
          <w:lang w:val="pl-PL"/>
        </w:rPr>
      </w:pPr>
      <w:r>
        <w:rPr>
          <w:lang w:val="pl-PL"/>
        </w:rPr>
        <w:lastRenderedPageBreak/>
        <w:t xml:space="preserve">Składki za przynależność do danego programu zostały zatwierdzone na 99 dolarów amerykańskich za każdy z dostępnych programów członkowskich: </w:t>
      </w:r>
      <w:proofErr w:type="spellStart"/>
      <w:r>
        <w:rPr>
          <w:lang w:val="pl-PL"/>
        </w:rPr>
        <w:t>iOS</w:t>
      </w:r>
      <w:proofErr w:type="spellEnd"/>
      <w:r>
        <w:rPr>
          <w:lang w:val="pl-PL"/>
        </w:rPr>
        <w:t xml:space="preserve"> i OSX. W lipcu 2011 roku Apple rozpowszechniło </w:t>
      </w:r>
      <w:proofErr w:type="spellStart"/>
      <w:r>
        <w:rPr>
          <w:lang w:val="pl-PL"/>
        </w:rPr>
        <w:t>Xcode</w:t>
      </w:r>
      <w:proofErr w:type="spellEnd"/>
      <w:r>
        <w:rPr>
          <w:lang w:val="pl-PL"/>
        </w:rPr>
        <w:t xml:space="preserve"> w swoim sklepie internetowym do pobrania bez opłat dla wszystkich użytkowników OS X Lion. Od swojego rozpowszechnienia </w:t>
      </w:r>
      <w:proofErr w:type="spellStart"/>
      <w:r>
        <w:rPr>
          <w:lang w:val="pl-PL"/>
        </w:rPr>
        <w:t>Xcode</w:t>
      </w:r>
      <w:proofErr w:type="spellEnd"/>
      <w:r>
        <w:rPr>
          <w:lang w:val="pl-PL"/>
        </w:rPr>
        <w:t xml:space="preserve"> 3.1 stał się podstawowym środowiskiem dla </w:t>
      </w:r>
      <w:proofErr w:type="spellStart"/>
      <w:r>
        <w:rPr>
          <w:lang w:val="pl-PL"/>
        </w:rPr>
        <w:t>iOS</w:t>
      </w:r>
      <w:proofErr w:type="spellEnd"/>
      <w:r>
        <w:rPr>
          <w:lang w:val="pl-PL"/>
        </w:rPr>
        <w:t xml:space="preserve"> SDK.</w:t>
      </w:r>
    </w:p>
    <w:p w:rsidR="006A4EFA" w:rsidRDefault="00743B5A" w:rsidP="00520989">
      <w:pPr>
        <w:ind w:firstLine="432"/>
        <w:rPr>
          <w:lang w:val="pl-PL"/>
        </w:rPr>
      </w:pPr>
      <w:r>
        <w:rPr>
          <w:lang w:val="pl-PL"/>
        </w:rPr>
        <w:t xml:space="preserve">Deweloperzy mogą wybrać dowolną cenę za swoje aplikacje powyżej ustalonego w umowie minimum. Po sprzedaży aplikacji w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deweloper zachowuje 70% zysku a pozostałe 30% pozostaje dla Apple. Alternatywnie deweloperowi dana jest możliwość stworzenia aplikacji darmowej – w tym przypadku nie ponosi żadnych kosztów za rozpowszechnianie aplikacji poza wymienioną wcześniej opłatą za przynależność do programu deweloperskiego Apple</w:t>
      </w:r>
      <w:r w:rsidR="00520989">
        <w:rPr>
          <w:lang w:val="pl-PL"/>
        </w:rPr>
        <w:t>.</w:t>
      </w:r>
    </w:p>
    <w:p w:rsidR="00032EEC" w:rsidRDefault="00032EEC" w:rsidP="00520989">
      <w:pPr>
        <w:ind w:firstLine="432"/>
        <w:rPr>
          <w:lang w:val="pl-PL"/>
        </w:rPr>
      </w:pPr>
    </w:p>
    <w:p w:rsidR="00380D0A" w:rsidRDefault="00380D0A" w:rsidP="00520989">
      <w:pPr>
        <w:ind w:firstLine="432"/>
        <w:rPr>
          <w:lang w:val="pl-PL"/>
        </w:rPr>
      </w:pPr>
    </w:p>
    <w:p w:rsidR="00032EEC" w:rsidRDefault="00032EEC" w:rsidP="00032EEC">
      <w:pPr>
        <w:pStyle w:val="Nagwek3"/>
        <w:rPr>
          <w:lang w:val="pl-PL"/>
        </w:rPr>
      </w:pPr>
      <w:bookmarkStart w:id="18" w:name="_Toc393950558"/>
      <w:r>
        <w:rPr>
          <w:lang w:val="pl-PL"/>
        </w:rPr>
        <w:t xml:space="preserve">Dostępność środowisk w systemie </w:t>
      </w:r>
      <w:proofErr w:type="spellStart"/>
      <w:r>
        <w:rPr>
          <w:lang w:val="pl-PL"/>
        </w:rPr>
        <w:t>iOS</w:t>
      </w:r>
      <w:bookmarkEnd w:id="18"/>
      <w:proofErr w:type="spellEnd"/>
    </w:p>
    <w:p w:rsidR="00B9382F" w:rsidRPr="00B9382F" w:rsidRDefault="00B9382F" w:rsidP="00B9382F">
      <w:pPr>
        <w:rPr>
          <w:lang w:val="pl-PL"/>
        </w:rPr>
      </w:pPr>
    </w:p>
    <w:p w:rsidR="00032EEC" w:rsidRPr="00032EEC" w:rsidRDefault="00032EEC" w:rsidP="00032EEC">
      <w:pPr>
        <w:rPr>
          <w:lang w:val="pl-PL"/>
        </w:rPr>
      </w:pPr>
      <w:r>
        <w:rPr>
          <w:lang w:val="pl-PL"/>
        </w:rPr>
        <w:t xml:space="preserve">Java, </w:t>
      </w:r>
      <w:proofErr w:type="spellStart"/>
      <w:r>
        <w:rPr>
          <w:lang w:val="pl-PL"/>
        </w:rPr>
        <w:t>flash</w:t>
      </w:r>
      <w:proofErr w:type="spellEnd"/>
      <w:r>
        <w:rPr>
          <w:lang w:val="pl-PL"/>
        </w:rPr>
        <w:t xml:space="preserve">, </w:t>
      </w:r>
      <w:proofErr w:type="spellStart"/>
      <w:r>
        <w:rPr>
          <w:lang w:val="pl-PL"/>
        </w:rPr>
        <w:t>html</w:t>
      </w:r>
      <w:proofErr w:type="spellEnd"/>
      <w:r>
        <w:rPr>
          <w:lang w:val="pl-PL"/>
        </w:rPr>
        <w:t xml:space="preserve"> itp.</w:t>
      </w:r>
    </w:p>
    <w:p w:rsidR="00520989" w:rsidRDefault="00520989" w:rsidP="00520989">
      <w:pPr>
        <w:ind w:firstLine="432"/>
        <w:rPr>
          <w:lang w:val="pl-PL"/>
        </w:rPr>
      </w:pPr>
    </w:p>
    <w:p w:rsidR="00380D0A" w:rsidRDefault="00380D0A" w:rsidP="00520989">
      <w:pPr>
        <w:ind w:firstLine="432"/>
        <w:rPr>
          <w:lang w:val="pl-PL"/>
        </w:rPr>
      </w:pPr>
    </w:p>
    <w:p w:rsidR="00520989" w:rsidRDefault="00520989" w:rsidP="00520989">
      <w:pPr>
        <w:pStyle w:val="Nagwek2"/>
        <w:rPr>
          <w:lang w:val="pl-PL"/>
        </w:rPr>
      </w:pPr>
      <w:bookmarkStart w:id="19" w:name="_Toc393950559"/>
      <w:r>
        <w:rPr>
          <w:lang w:val="pl-PL"/>
        </w:rPr>
        <w:t>Android</w:t>
      </w:r>
      <w:bookmarkEnd w:id="19"/>
    </w:p>
    <w:p w:rsidR="00B9382F" w:rsidRPr="00B9382F" w:rsidRDefault="00B9382F" w:rsidP="00B9382F">
      <w:pPr>
        <w:rPr>
          <w:lang w:val="pl-PL"/>
        </w:rPr>
      </w:pPr>
    </w:p>
    <w:p w:rsidR="00520989" w:rsidRPr="00520989" w:rsidRDefault="00520989" w:rsidP="00520989">
      <w:pPr>
        <w:rPr>
          <w:lang w:val="pl-PL"/>
        </w:rPr>
      </w:pPr>
      <w:del w:id="20" w:author="Łukasz Rauch" w:date="2014-07-24T07:41:00Z">
        <w:r w:rsidDel="009A6390">
          <w:rPr>
            <w:noProof/>
            <w:lang w:val="pl-PL" w:eastAsia="pl-PL" w:bidi="ar-SA"/>
          </w:rPr>
          <w:drawing>
            <wp:inline distT="0" distB="0" distL="0" distR="0" wp14:anchorId="05488860" wp14:editId="4AA47F2D">
              <wp:extent cx="1944806" cy="1944806"/>
              <wp:effectExtent l="0" t="0" r="0" b="0"/>
              <wp:docPr id="2" name="Obraz 2" descr="http://www.bestvpn.com/wp-content/uploads/2013/06/android-logo-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estvpn.com/wp-content/uploads/2013/06/android-logo-whit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4833" cy="1944833"/>
                      </a:xfrm>
                      <a:prstGeom prst="rect">
                        <a:avLst/>
                      </a:prstGeom>
                      <a:noFill/>
                      <a:ln>
                        <a:noFill/>
                      </a:ln>
                    </pic:spPr>
                  </pic:pic>
                </a:graphicData>
              </a:graphic>
            </wp:inline>
          </w:drawing>
        </w:r>
      </w:del>
    </w:p>
    <w:p w:rsidR="00520989" w:rsidRDefault="00520989" w:rsidP="00520989">
      <w:pPr>
        <w:ind w:firstLine="720"/>
        <w:jc w:val="both"/>
        <w:rPr>
          <w:lang w:val="pl-PL"/>
        </w:rPr>
      </w:pPr>
      <w:r>
        <w:rPr>
          <w:lang w:val="pl-PL"/>
        </w:rPr>
        <w:t xml:space="preserve">Android jest systemem operacyjnym na urządzenia mobilne opartym o </w:t>
      </w:r>
      <w:proofErr w:type="spellStart"/>
      <w:r>
        <w:rPr>
          <w:lang w:val="pl-PL"/>
        </w:rPr>
        <w:t>kernel</w:t>
      </w:r>
      <w:proofErr w:type="spellEnd"/>
      <w:r>
        <w:rPr>
          <w:lang w:val="pl-PL"/>
        </w:rPr>
        <w:t xml:space="preserve"> Linuksa rozwijanym przez firmę Google. Interfejs użytkownika oparty jest o manipulację bezpośrednią zaprojektowany jest z myślą o urządzeniach z wbudowanym interfejsem dotykowym takimi jak </w:t>
      </w:r>
      <w:proofErr w:type="spellStart"/>
      <w:r>
        <w:rPr>
          <w:lang w:val="pl-PL"/>
        </w:rPr>
        <w:t>smartfony</w:t>
      </w:r>
      <w:proofErr w:type="spellEnd"/>
      <w:r>
        <w:rPr>
          <w:lang w:val="pl-PL"/>
        </w:rPr>
        <w:t xml:space="preserve"> i tablety, ale obsługuje też wyspecjalizowane interfejsy telewizyjne (Android TV), </w:t>
      </w:r>
      <w:r>
        <w:rPr>
          <w:lang w:val="pl-PL"/>
        </w:rPr>
        <w:lastRenderedPageBreak/>
        <w:t xml:space="preserve">zegarki (Android </w:t>
      </w:r>
      <w:proofErr w:type="spellStart"/>
      <w:r>
        <w:rPr>
          <w:lang w:val="pl-PL"/>
        </w:rPr>
        <w:t>Wear</w:t>
      </w:r>
      <w:proofErr w:type="spellEnd"/>
      <w:r>
        <w:rPr>
          <w:lang w:val="pl-PL"/>
        </w:rPr>
        <w:t>) a nawet samochody (Android Auto). System korzysta z bazy gestów takich jak przewijanie, ściskanie czy też dotknięcie by manipulować obiektami na ekranie a także do obsługi wirtualnej klawiatury.</w:t>
      </w:r>
    </w:p>
    <w:p w:rsidR="00464690" w:rsidRDefault="00520989" w:rsidP="00464690">
      <w:pPr>
        <w:ind w:firstLine="720"/>
        <w:jc w:val="both"/>
        <w:rPr>
          <w:lang w:val="pl-PL"/>
        </w:rPr>
      </w:pPr>
      <w:r>
        <w:rPr>
          <w:lang w:val="pl-PL"/>
        </w:rPr>
        <w:t>O</w:t>
      </w:r>
      <w:r w:rsidR="00464690">
        <w:rPr>
          <w:lang w:val="pl-PL"/>
        </w:rPr>
        <w:t>d</w:t>
      </w:r>
      <w:r>
        <w:rPr>
          <w:lang w:val="pl-PL"/>
        </w:rPr>
        <w:t xml:space="preserve"> roku 2011 Android posiada największą bazę zainstalowanych aplikacji, a od roku 2013 urządzenia z tym systemem zostały zakupione więcej razy niż urządzenia z systemami Windows Phone, </w:t>
      </w:r>
      <w:proofErr w:type="spellStart"/>
      <w:r>
        <w:rPr>
          <w:lang w:val="pl-PL"/>
        </w:rPr>
        <w:t>iOS</w:t>
      </w:r>
      <w:proofErr w:type="spellEnd"/>
      <w:r>
        <w:rPr>
          <w:lang w:val="pl-PL"/>
        </w:rPr>
        <w:t xml:space="preserve"> i Mac OS razem wzięte. Od lipca 2013 Google Play (oficjalny sklep z aplikacjami firmy Google) </w:t>
      </w:r>
      <w:r w:rsidR="00464690">
        <w:rPr>
          <w:lang w:val="pl-PL"/>
        </w:rPr>
        <w:t>posiadał w swojej bazie ponad milion opublikowanych aplikacji Android i ponad 50 miliardów pobrań tychże. Ankieta wśród deweloperów sporządzona na przełomie kwietnia i maja 2013 roku wykazała, iż 71% deweloperów aplikacji mobilnych tworzy aplikacje na Androida. Na konferencji Google I/O 2014 firma ujawniła, że liczba aktywnych użytkowników (aktywność z ostatnich 30 dni) wzrosła do miliarda z 538 milionów w czerwcu 2013 roku.</w:t>
      </w:r>
    </w:p>
    <w:p w:rsidR="008E792D" w:rsidRDefault="008E792D" w:rsidP="008E792D">
      <w:pPr>
        <w:ind w:firstLine="720"/>
        <w:jc w:val="both"/>
        <w:rPr>
          <w:lang w:val="pl-PL"/>
        </w:rPr>
      </w:pPr>
      <w:r>
        <w:rPr>
          <w:lang w:val="pl-PL"/>
        </w:rPr>
        <w:t xml:space="preserve">Kod źródłowy Androida rozpowszechniany przez Google jest oparty o licencje open </w:t>
      </w:r>
      <w:proofErr w:type="spellStart"/>
      <w:r>
        <w:rPr>
          <w:lang w:val="pl-PL"/>
        </w:rPr>
        <w:t>source</w:t>
      </w:r>
      <w:proofErr w:type="spellEnd"/>
      <w:r>
        <w:rPr>
          <w:lang w:val="pl-PL"/>
        </w:rPr>
        <w:t>, choć większość urządzeń sprzedawana jest z mieszanką oprogramowania otwartego i komercyjnego. Początkowo rozwijany przez firmę Android, Inc. wspieraną finansowo, a następnie wykupioną przez Google Android zadebiutował na rynku w roku 2007 wraz z założeniem O</w:t>
      </w:r>
      <w:r w:rsidR="00520989" w:rsidRPr="00520989">
        <w:rPr>
          <w:lang w:val="pl-PL"/>
        </w:rPr>
        <w:t xml:space="preserve">pen </w:t>
      </w:r>
      <w:proofErr w:type="spellStart"/>
      <w:r w:rsidR="00520989" w:rsidRPr="00520989">
        <w:rPr>
          <w:lang w:val="pl-PL"/>
        </w:rPr>
        <w:t>Handset</w:t>
      </w:r>
      <w:proofErr w:type="spellEnd"/>
      <w:r w:rsidR="00520989" w:rsidRPr="00520989">
        <w:rPr>
          <w:lang w:val="pl-PL"/>
        </w:rPr>
        <w:t xml:space="preserve"> Alliance</w:t>
      </w:r>
      <w:r>
        <w:rPr>
          <w:lang w:val="pl-PL"/>
        </w:rPr>
        <w:t xml:space="preserve"> – organizacji dedykowanej rozwijaniu standardów otwartych dla urządzeń mobilnych.</w:t>
      </w:r>
    </w:p>
    <w:p w:rsidR="00C829EA" w:rsidRDefault="008E792D" w:rsidP="008E792D">
      <w:pPr>
        <w:ind w:firstLine="720"/>
        <w:jc w:val="both"/>
        <w:rPr>
          <w:lang w:val="pl-PL"/>
        </w:rPr>
      </w:pPr>
      <w:r>
        <w:rPr>
          <w:lang w:val="pl-PL"/>
        </w:rPr>
        <w:t xml:space="preserve">Android jest bardzo popularny wśród firm technologicznych wymagających gotowego, taniego i modularnego systemu operacyjnego dla urządzeń o wysokim skomplikowaniu konstrukcyjnym. Otwarta specyfikacja Androida </w:t>
      </w:r>
      <w:proofErr w:type="spellStart"/>
      <w:r>
        <w:rPr>
          <w:lang w:val="pl-PL"/>
        </w:rPr>
        <w:t>zaskutkowała</w:t>
      </w:r>
      <w:proofErr w:type="spellEnd"/>
      <w:r>
        <w:rPr>
          <w:lang w:val="pl-PL"/>
        </w:rPr>
        <w:t xml:space="preserve"> sporą społecznością programistów i entuzjastów gotowych na rozwijanie otwartych inicjatyw poprzez dodawanie nowych funkcjonalności do istniejących programów, a nawet do przystosowywania urządzeń, które początkowo korzystały z innych systemów operacyjnych, do Androida.</w:t>
      </w:r>
    </w:p>
    <w:p w:rsidR="00834B39" w:rsidRDefault="00876409" w:rsidP="00834B39">
      <w:pPr>
        <w:ind w:firstLine="720"/>
        <w:jc w:val="both"/>
        <w:rPr>
          <w:lang w:val="pl-PL"/>
        </w:rPr>
      </w:pPr>
      <w:r>
        <w:rPr>
          <w:lang w:val="pl-PL"/>
        </w:rPr>
        <w:t xml:space="preserve">Android jest rozwijany przez firmę Google do momentu, w którym najnowsze zmiany i aktualizacje są gotowe do rozpowszechnienia, po czym kod źródłowy najnowszej wersji zostaje upubliczniony. Ta wersja kodu bez modyfikacji może zostać uruchomiona tylko na wybranych urządzeniach, zazwyczaj z serii </w:t>
      </w:r>
      <w:proofErr w:type="spellStart"/>
      <w:r>
        <w:rPr>
          <w:lang w:val="pl-PL"/>
        </w:rPr>
        <w:t>Nexus</w:t>
      </w:r>
      <w:proofErr w:type="spellEnd"/>
      <w:r>
        <w:rPr>
          <w:lang w:val="pl-PL"/>
        </w:rPr>
        <w:t>. Następnie kod źródłowy przechodzi etap adaptacji przez firmy wytwarzające urządzenia. Kod źródłowy Androida nie zawiera komercyjnych sterowników potrzebnych do obsługi niektórych komponentów sprzętowych urządzenia.</w:t>
      </w:r>
    </w:p>
    <w:p w:rsidR="00834B39" w:rsidRDefault="00834B39" w:rsidP="00834B39">
      <w:pPr>
        <w:ind w:firstLine="720"/>
        <w:jc w:val="both"/>
        <w:rPr>
          <w:lang w:val="pl-PL"/>
        </w:rPr>
      </w:pPr>
    </w:p>
    <w:p w:rsidR="00380D0A" w:rsidRDefault="00380D0A" w:rsidP="00834B39">
      <w:pPr>
        <w:ind w:firstLine="720"/>
        <w:jc w:val="both"/>
        <w:rPr>
          <w:lang w:val="pl-PL"/>
        </w:rPr>
      </w:pPr>
    </w:p>
    <w:p w:rsidR="00834B39" w:rsidRDefault="001A355B" w:rsidP="00834B39">
      <w:pPr>
        <w:pStyle w:val="Nagwek3"/>
        <w:rPr>
          <w:lang w:val="pl-PL"/>
        </w:rPr>
      </w:pPr>
      <w:bookmarkStart w:id="21" w:name="_Toc393950560"/>
      <w:r>
        <w:rPr>
          <w:lang w:val="pl-PL"/>
        </w:rPr>
        <w:lastRenderedPageBreak/>
        <w:t>Aktualizacje</w:t>
      </w:r>
      <w:bookmarkEnd w:id="21"/>
    </w:p>
    <w:p w:rsidR="00B9382F" w:rsidRPr="00B9382F" w:rsidRDefault="00B9382F" w:rsidP="00B9382F">
      <w:pPr>
        <w:rPr>
          <w:lang w:val="pl-PL"/>
        </w:rPr>
      </w:pPr>
    </w:p>
    <w:p w:rsidR="00834B39" w:rsidRDefault="00834B39" w:rsidP="00834B39">
      <w:pPr>
        <w:ind w:firstLine="720"/>
        <w:rPr>
          <w:lang w:val="pl-PL"/>
        </w:rPr>
      </w:pPr>
      <w:r>
        <w:rPr>
          <w:lang w:val="pl-PL"/>
        </w:rPr>
        <w:t>Google rozpowszechnia duże, inkrementalne aktualizacje dla Androida co 6-9 miesięcy. Większość aktualizacji możliwa jest do zainstalowania przez bezprzewodowe interfejsy sieciowe. Aktualnie najnowszą wersją systemu jest 4.4 „</w:t>
      </w:r>
      <w:proofErr w:type="spellStart"/>
      <w:r>
        <w:rPr>
          <w:lang w:val="pl-PL"/>
        </w:rPr>
        <w:t>KitKat</w:t>
      </w:r>
      <w:proofErr w:type="spellEnd"/>
      <w:r>
        <w:rPr>
          <w:lang w:val="pl-PL"/>
        </w:rPr>
        <w:t>”.</w:t>
      </w:r>
    </w:p>
    <w:p w:rsidR="00834B39" w:rsidRDefault="00834B39" w:rsidP="000351FA">
      <w:pPr>
        <w:rPr>
          <w:lang w:val="pl-PL"/>
        </w:rPr>
      </w:pPr>
      <w:r>
        <w:rPr>
          <w:lang w:val="pl-PL"/>
        </w:rPr>
        <w:t xml:space="preserve">W porównaniu do swojego największego rywala – </w:t>
      </w:r>
      <w:proofErr w:type="spellStart"/>
      <w:r>
        <w:rPr>
          <w:lang w:val="pl-PL"/>
        </w:rPr>
        <w:t>iOS</w:t>
      </w:r>
      <w:proofErr w:type="spellEnd"/>
      <w:r>
        <w:rPr>
          <w:lang w:val="pl-PL"/>
        </w:rPr>
        <w:t xml:space="preserve"> – aktualizacje systemu operacyjnego zazwyczaj docierają do urządzeń końcowych z dużym opóźnieniem</w:t>
      </w:r>
      <w:r w:rsidR="00BA7CE0">
        <w:rPr>
          <w:lang w:val="pl-PL"/>
        </w:rPr>
        <w:t xml:space="preserve">. Dla urządzeń które nie należą do serii </w:t>
      </w:r>
      <w:proofErr w:type="spellStart"/>
      <w:r w:rsidR="00BA7CE0">
        <w:rPr>
          <w:lang w:val="pl-PL"/>
        </w:rPr>
        <w:t>Nexus</w:t>
      </w:r>
      <w:proofErr w:type="spellEnd"/>
      <w:r w:rsidR="00BA7CE0">
        <w:rPr>
          <w:lang w:val="pl-PL"/>
        </w:rPr>
        <w:t xml:space="preserve"> aktualizacje często docierają z kilkumiesięcznym opóźnieniem. Problem ten po części spowodowany jest dużym zróżnicowaniem sprzętowym urządzeń z systemem Android, gdzie każda aktualizacja musi być dostosowywana do konkretnego modelu urządzenia. </w:t>
      </w:r>
      <w:proofErr w:type="spellStart"/>
      <w:r w:rsidR="00BA7CE0">
        <w:rPr>
          <w:lang w:val="pl-PL"/>
        </w:rPr>
        <w:t>Portowanie</w:t>
      </w:r>
      <w:proofErr w:type="spellEnd"/>
      <w:r w:rsidR="00BA7CE0">
        <w:rPr>
          <w:lang w:val="pl-PL"/>
        </w:rPr>
        <w:t xml:space="preserve"> aktualizacji jest czasochłonne i wymaga dużych zasobów, dlatego producenci często nadają priorytet nowszym urządzeniom i często pomijają starsze. Z tego powodu starsze urządzenia bardzo często nie otrzymują niektórych aktualizacji jeżeli producent dojdzie do wniosku, że nie warto poświęcać czasu i zasobów na dostosowanie kodu, niezależnie od tego czy starsze urządzenie byłoby w stanie obsługiwać nowsze aktualizacje. Problem ten staje się jeszcze większą przeszkodą, gdy producenci indywidualizują swoje wydanie Androida poprzez dodawanie aplikacji i interfejsów, gdyż te też muszą być dostosowane do każdego nowego wydania. Dodatkowe opóźnienia często wprowadzane są też przez operatorów sieci komórkowych, którzy po otrzymaniu aktualizacji od producenta rozpoczynają swoje własne indywidualizacje a następnie długotrwale testują wewnątrz swojej sieci przed wypuszczeniem poprawki do użytkowników końcowych.</w:t>
      </w:r>
      <w:r w:rsidR="000351FA">
        <w:rPr>
          <w:lang w:val="pl-PL"/>
        </w:rPr>
        <w:t xml:space="preserve"> W 2012 roku Google rozpoczął proces rozszczepiania pewnych aspektów systemu operacyjnego w celu umożliwienia aktualizacji przez Google Play, bez konieczności aktualizacji całego systemu. Od wprowadzenia tych zmian Google może wprowadzać nowe funkcjonalności do systemu poprzez aktualizację konkretnych aplikacji i serwisów. W wyniku tych zmian Android 4.2 i 4.3 otrzymały znacznie mniej aktualizacji widocznych dla użytkownika, koncentrując się bardziej na małych zmianach i poprawkach dla platform.</w:t>
      </w:r>
    </w:p>
    <w:p w:rsidR="00380D0A" w:rsidRDefault="00380D0A" w:rsidP="000351FA">
      <w:pPr>
        <w:rPr>
          <w:lang w:val="pl-PL"/>
        </w:rPr>
      </w:pPr>
    </w:p>
    <w:p w:rsidR="000351FA" w:rsidRDefault="000351FA" w:rsidP="000351FA">
      <w:pPr>
        <w:rPr>
          <w:lang w:val="pl-PL"/>
        </w:rPr>
      </w:pPr>
    </w:p>
    <w:p w:rsidR="000351FA" w:rsidRDefault="00380D0A" w:rsidP="000351FA">
      <w:pPr>
        <w:pStyle w:val="Nagwek3"/>
        <w:rPr>
          <w:lang w:val="pl-PL"/>
        </w:rPr>
      </w:pPr>
      <w:bookmarkStart w:id="22" w:name="_Toc393950561"/>
      <w:r>
        <w:rPr>
          <w:lang w:val="pl-PL"/>
        </w:rPr>
        <w:t>Architektura systemu</w:t>
      </w:r>
      <w:bookmarkEnd w:id="22"/>
    </w:p>
    <w:p w:rsidR="00380D0A" w:rsidRPr="00380D0A" w:rsidRDefault="00380D0A" w:rsidP="00380D0A">
      <w:pPr>
        <w:rPr>
          <w:lang w:val="pl-PL"/>
        </w:rPr>
      </w:pPr>
    </w:p>
    <w:p w:rsidR="00834B39" w:rsidRDefault="000351FA" w:rsidP="007302DF">
      <w:pPr>
        <w:ind w:firstLine="720"/>
        <w:rPr>
          <w:lang w:val="pl-PL"/>
        </w:rPr>
      </w:pPr>
      <w:r>
        <w:rPr>
          <w:lang w:val="pl-PL"/>
        </w:rPr>
        <w:lastRenderedPageBreak/>
        <w:t xml:space="preserve">Android oparty jest na </w:t>
      </w:r>
      <w:proofErr w:type="spellStart"/>
      <w:r>
        <w:rPr>
          <w:lang w:val="pl-PL"/>
        </w:rPr>
        <w:t>kernelu</w:t>
      </w:r>
      <w:proofErr w:type="spellEnd"/>
      <w:r>
        <w:rPr>
          <w:lang w:val="pl-PL"/>
        </w:rPr>
        <w:t xml:space="preserve"> Linuksa z linii long-term suport (LTS)</w:t>
      </w:r>
      <w:r w:rsidR="007302DF">
        <w:rPr>
          <w:lang w:val="pl-PL"/>
        </w:rPr>
        <w:t xml:space="preserve">. Od stycznia 2014 roku aktualne wersje systemu oparte są o </w:t>
      </w:r>
      <w:proofErr w:type="spellStart"/>
      <w:r w:rsidR="007302DF">
        <w:rPr>
          <w:lang w:val="pl-PL"/>
        </w:rPr>
        <w:t>kernel</w:t>
      </w:r>
      <w:proofErr w:type="spellEnd"/>
      <w:r w:rsidR="007302DF">
        <w:rPr>
          <w:lang w:val="pl-PL"/>
        </w:rPr>
        <w:t xml:space="preserve"> w wersji 3.4 lub nowszej, choć konkretna wersja zależy od urządzenia i jego architektury. </w:t>
      </w:r>
      <w:proofErr w:type="spellStart"/>
      <w:r w:rsidR="007302DF">
        <w:rPr>
          <w:lang w:val="pl-PL"/>
        </w:rPr>
        <w:t>Kernel</w:t>
      </w:r>
      <w:proofErr w:type="spellEnd"/>
      <w:r w:rsidR="007302DF">
        <w:rPr>
          <w:lang w:val="pl-PL"/>
        </w:rPr>
        <w:t xml:space="preserve"> Androida posiada dodatkowe zmiany architektury nieobecne w typowym jądrze Linuksa takie jak Binder, </w:t>
      </w:r>
      <w:proofErr w:type="spellStart"/>
      <w:r w:rsidR="007302DF">
        <w:rPr>
          <w:lang w:val="pl-PL"/>
        </w:rPr>
        <w:t>ashmem</w:t>
      </w:r>
      <w:proofErr w:type="spellEnd"/>
      <w:r w:rsidR="007302DF">
        <w:rPr>
          <w:lang w:val="pl-PL"/>
        </w:rPr>
        <w:t xml:space="preserve">, </w:t>
      </w:r>
      <w:proofErr w:type="spellStart"/>
      <w:r w:rsidR="007302DF">
        <w:rPr>
          <w:lang w:val="pl-PL"/>
        </w:rPr>
        <w:t>pmem</w:t>
      </w:r>
      <w:proofErr w:type="spellEnd"/>
      <w:r w:rsidR="007302DF">
        <w:rPr>
          <w:lang w:val="pl-PL"/>
        </w:rPr>
        <w:t xml:space="preserve">, </w:t>
      </w:r>
      <w:proofErr w:type="spellStart"/>
      <w:r w:rsidR="007302DF">
        <w:rPr>
          <w:lang w:val="pl-PL"/>
        </w:rPr>
        <w:t>logger</w:t>
      </w:r>
      <w:proofErr w:type="spellEnd"/>
      <w:r w:rsidR="007302DF">
        <w:rPr>
          <w:lang w:val="pl-PL"/>
        </w:rPr>
        <w:t xml:space="preserve">, </w:t>
      </w:r>
      <w:proofErr w:type="spellStart"/>
      <w:r w:rsidR="007302DF">
        <w:rPr>
          <w:lang w:val="pl-PL"/>
        </w:rPr>
        <w:t>wakeclocks</w:t>
      </w:r>
      <w:proofErr w:type="spellEnd"/>
      <w:r w:rsidR="007302DF">
        <w:rPr>
          <w:lang w:val="pl-PL"/>
        </w:rPr>
        <w:t xml:space="preserve"> oraz inną obsługę w przypadku wyczerpania pamięci (Out of </w:t>
      </w:r>
      <w:proofErr w:type="spellStart"/>
      <w:r w:rsidR="007302DF">
        <w:rPr>
          <w:lang w:val="pl-PL"/>
        </w:rPr>
        <w:t>memory</w:t>
      </w:r>
      <w:proofErr w:type="spellEnd"/>
      <w:r w:rsidR="007302DF">
        <w:rPr>
          <w:lang w:val="pl-PL"/>
        </w:rPr>
        <w:t xml:space="preserve"> </w:t>
      </w:r>
      <w:proofErr w:type="spellStart"/>
      <w:r w:rsidR="007302DF">
        <w:rPr>
          <w:lang w:val="pl-PL"/>
        </w:rPr>
        <w:t>exception</w:t>
      </w:r>
      <w:proofErr w:type="spellEnd"/>
      <w:r w:rsidR="007302DF">
        <w:rPr>
          <w:lang w:val="pl-PL"/>
        </w:rPr>
        <w:t xml:space="preserve">). Niektóre funkcjonalności opracowane przez Google zostały potem wprowadzone do oficjalnego </w:t>
      </w:r>
      <w:proofErr w:type="spellStart"/>
      <w:r w:rsidR="007302DF">
        <w:rPr>
          <w:lang w:val="pl-PL"/>
        </w:rPr>
        <w:t>kernela</w:t>
      </w:r>
      <w:proofErr w:type="spellEnd"/>
      <w:r w:rsidR="007302DF">
        <w:rPr>
          <w:lang w:val="pl-PL"/>
        </w:rPr>
        <w:t xml:space="preserve"> Linuksa, wśród nich </w:t>
      </w:r>
      <w:proofErr w:type="spellStart"/>
      <w:r w:rsidR="007302DF">
        <w:rPr>
          <w:lang w:val="pl-PL"/>
        </w:rPr>
        <w:t>autosleep</w:t>
      </w:r>
      <w:proofErr w:type="spellEnd"/>
      <w:r w:rsidR="007302DF">
        <w:rPr>
          <w:lang w:val="pl-PL"/>
        </w:rPr>
        <w:t xml:space="preserve"> i </w:t>
      </w:r>
      <w:proofErr w:type="spellStart"/>
      <w:r w:rsidR="007302DF">
        <w:rPr>
          <w:lang w:val="pl-PL"/>
        </w:rPr>
        <w:t>wakelocks</w:t>
      </w:r>
      <w:proofErr w:type="spellEnd"/>
      <w:r w:rsidR="007302DF">
        <w:rPr>
          <w:lang w:val="pl-PL"/>
        </w:rPr>
        <w:t>. Interfejsy pomiędzy jądrami są takie same, acz implementacja Linuksowa pozwala na dwa rodzaje usypiania urządzenia: do pamięci (tradycyjny sposób z którego korzysta Android) oraz do dysku (klasyczna hibernacja znana z komputerów osobistych).</w:t>
      </w:r>
    </w:p>
    <w:p w:rsidR="00834B39" w:rsidRDefault="007302DF" w:rsidP="00834B39">
      <w:pPr>
        <w:ind w:firstLine="720"/>
        <w:rPr>
          <w:lang w:val="pl-PL"/>
        </w:rPr>
      </w:pPr>
      <w:r>
        <w:rPr>
          <w:lang w:val="pl-PL"/>
        </w:rPr>
        <w:t xml:space="preserve">System plików w Androidzie podzielony jest na kilka partycji takich jak /system na sam system i /data na dane użytkownika i jego aplikacje. W przeciwieństwie do dystrybucji Linuksowych użytkownicy Androida nie dostają dostępu </w:t>
      </w:r>
      <w:proofErr w:type="spellStart"/>
      <w:r>
        <w:rPr>
          <w:lang w:val="pl-PL"/>
        </w:rPr>
        <w:t>root</w:t>
      </w:r>
      <w:proofErr w:type="spellEnd"/>
      <w:r>
        <w:rPr>
          <w:lang w:val="pl-PL"/>
        </w:rPr>
        <w:t xml:space="preserve"> do systemu operacyjnego a delikatne partycje takie jak /system oznaczone są jako tylko do odczytu. Dostęp do użytkownika </w:t>
      </w:r>
      <w:proofErr w:type="spellStart"/>
      <w:r>
        <w:rPr>
          <w:lang w:val="pl-PL"/>
        </w:rPr>
        <w:t>root</w:t>
      </w:r>
      <w:proofErr w:type="spellEnd"/>
      <w:r>
        <w:rPr>
          <w:lang w:val="pl-PL"/>
        </w:rPr>
        <w:t xml:space="preserve"> jest jednak możliwy poprzez wykorzystanie wad w zabezpieczeniach co często wykorzystywane jest przez społeczność programistów do wprowadzania dodatkowych funkcjonalności do swych urządzeń, ale </w:t>
      </w:r>
      <w:r w:rsidR="009A7660">
        <w:rPr>
          <w:lang w:val="pl-PL"/>
        </w:rPr>
        <w:t>może też być wykorzystywane do instalacji złośliwego oprogramowania i wirusów.</w:t>
      </w:r>
    </w:p>
    <w:p w:rsidR="00DB23B8" w:rsidRDefault="001F3B99" w:rsidP="00380D0A">
      <w:pPr>
        <w:ind w:firstLine="720"/>
        <w:rPr>
          <w:lang w:val="pl-PL"/>
        </w:rPr>
      </w:pPr>
      <w:r>
        <w:rPr>
          <w:lang w:val="pl-PL"/>
        </w:rPr>
        <w:t>Na jądrze oparta jest warstwa pośrednia (</w:t>
      </w:r>
      <w:proofErr w:type="spellStart"/>
      <w:r>
        <w:rPr>
          <w:lang w:val="pl-PL"/>
        </w:rPr>
        <w:t>middleware</w:t>
      </w:r>
      <w:proofErr w:type="spellEnd"/>
      <w:r>
        <w:rPr>
          <w:lang w:val="pl-PL"/>
        </w:rPr>
        <w:t xml:space="preserve">), biblioteki, API napisane w C oraz aplikacje uruchamiane na frameworku, który wspiera biblioteki kompatybilne z Javą, oparty na Apache </w:t>
      </w:r>
      <w:proofErr w:type="spellStart"/>
      <w:r>
        <w:rPr>
          <w:lang w:val="pl-PL"/>
        </w:rPr>
        <w:t>Harmony</w:t>
      </w:r>
      <w:proofErr w:type="spellEnd"/>
      <w:r w:rsidR="00380D0A" w:rsidRPr="00380D0A">
        <w:rPr>
          <w:lang w:val="pl-PL"/>
        </w:rPr>
        <w:t>.</w:t>
      </w:r>
      <w:r>
        <w:rPr>
          <w:lang w:val="pl-PL"/>
        </w:rPr>
        <w:t xml:space="preserve"> Android korzysta z wirtualnej maszyny </w:t>
      </w:r>
      <w:proofErr w:type="spellStart"/>
      <w:r>
        <w:rPr>
          <w:lang w:val="pl-PL"/>
        </w:rPr>
        <w:t>Dalvik</w:t>
      </w:r>
      <w:proofErr w:type="spellEnd"/>
      <w:r>
        <w:rPr>
          <w:lang w:val="pl-PL"/>
        </w:rPr>
        <w:t xml:space="preserve"> z kompilacją </w:t>
      </w:r>
      <w:proofErr w:type="spellStart"/>
      <w:r>
        <w:rPr>
          <w:lang w:val="pl-PL"/>
        </w:rPr>
        <w:t>just</w:t>
      </w:r>
      <w:proofErr w:type="spellEnd"/>
      <w:r>
        <w:rPr>
          <w:lang w:val="pl-PL"/>
        </w:rPr>
        <w:t>-in-</w:t>
      </w:r>
      <w:proofErr w:type="spellStart"/>
      <w:r>
        <w:rPr>
          <w:lang w:val="pl-PL"/>
        </w:rPr>
        <w:t>time</w:t>
      </w:r>
      <w:proofErr w:type="spellEnd"/>
      <w:r>
        <w:rPr>
          <w:lang w:val="pl-PL"/>
        </w:rPr>
        <w:t xml:space="preserve"> do uruchamiania plików *.</w:t>
      </w:r>
      <w:proofErr w:type="spellStart"/>
      <w:r>
        <w:rPr>
          <w:lang w:val="pl-PL"/>
        </w:rPr>
        <w:t>dex</w:t>
      </w:r>
      <w:proofErr w:type="spellEnd"/>
      <w:r>
        <w:rPr>
          <w:lang w:val="pl-PL"/>
        </w:rPr>
        <w:t xml:space="preserve"> (</w:t>
      </w:r>
      <w:proofErr w:type="spellStart"/>
      <w:r>
        <w:rPr>
          <w:lang w:val="pl-PL"/>
        </w:rPr>
        <w:t>Dalvik</w:t>
      </w:r>
      <w:proofErr w:type="spellEnd"/>
      <w:r>
        <w:rPr>
          <w:lang w:val="pl-PL"/>
        </w:rPr>
        <w:t xml:space="preserve"> </w:t>
      </w:r>
      <w:proofErr w:type="spellStart"/>
      <w:r>
        <w:rPr>
          <w:lang w:val="pl-PL"/>
        </w:rPr>
        <w:t>Executable</w:t>
      </w:r>
      <w:proofErr w:type="spellEnd"/>
      <w:r>
        <w:rPr>
          <w:lang w:val="pl-PL"/>
        </w:rPr>
        <w:t>), który zazwyczaj</w:t>
      </w:r>
      <w:r w:rsidR="00DB23B8">
        <w:rPr>
          <w:lang w:val="pl-PL"/>
        </w:rPr>
        <w:t xml:space="preserve"> tłumaczony jest z bajt kodu Javy. Android od 4.4 wspiera też eksperymentalną maszynę wirtualną ART, która domyślnie jest wyłączona.</w:t>
      </w:r>
    </w:p>
    <w:p w:rsidR="00DB23B8" w:rsidRDefault="00DB23B8" w:rsidP="00380D0A">
      <w:pPr>
        <w:ind w:firstLine="720"/>
        <w:rPr>
          <w:lang w:val="pl-PL"/>
        </w:rPr>
      </w:pPr>
      <w:r>
        <w:rPr>
          <w:lang w:val="pl-PL"/>
        </w:rPr>
        <w:t xml:space="preserve">Standardowa biblioteka C Androida – </w:t>
      </w:r>
      <w:proofErr w:type="spellStart"/>
      <w:r>
        <w:rPr>
          <w:lang w:val="pl-PL"/>
        </w:rPr>
        <w:t>Bionic</w:t>
      </w:r>
      <w:proofErr w:type="spellEnd"/>
      <w:r>
        <w:rPr>
          <w:lang w:val="pl-PL"/>
        </w:rPr>
        <w:t xml:space="preserve"> – została opracowana specjalnie z myślą o Androidzie, jako pochodna standardowej biblioteki C z BSD. </w:t>
      </w:r>
      <w:proofErr w:type="spellStart"/>
      <w:r>
        <w:rPr>
          <w:lang w:val="pl-PL"/>
        </w:rPr>
        <w:t>Bionic</w:t>
      </w:r>
      <w:proofErr w:type="spellEnd"/>
      <w:r>
        <w:rPr>
          <w:lang w:val="pl-PL"/>
        </w:rPr>
        <w:t xml:space="preserve"> posiada kilka znaczących funkcjonalności opartych o </w:t>
      </w:r>
      <w:proofErr w:type="spellStart"/>
      <w:r>
        <w:rPr>
          <w:lang w:val="pl-PL"/>
        </w:rPr>
        <w:t>kernel</w:t>
      </w:r>
      <w:proofErr w:type="spellEnd"/>
      <w:r>
        <w:rPr>
          <w:lang w:val="pl-PL"/>
        </w:rPr>
        <w:t xml:space="preserve"> Linuksa i jego rozwijanie odbywa się niezależnie od bazy kodu źródłowego Androida</w:t>
      </w:r>
      <w:r w:rsidR="00380D0A" w:rsidRPr="00380D0A">
        <w:rPr>
          <w:lang w:val="pl-PL"/>
        </w:rPr>
        <w:t>.</w:t>
      </w:r>
      <w:r>
        <w:rPr>
          <w:lang w:val="pl-PL"/>
        </w:rPr>
        <w:t xml:space="preserve"> Głównymi korzyściami z używania </w:t>
      </w:r>
      <w:proofErr w:type="spellStart"/>
      <w:r>
        <w:rPr>
          <w:lang w:val="pl-PL"/>
        </w:rPr>
        <w:t>Bionic</w:t>
      </w:r>
      <w:proofErr w:type="spellEnd"/>
      <w:r>
        <w:rPr>
          <w:lang w:val="pl-PL"/>
        </w:rPr>
        <w:t xml:space="preserve"> w miejsce biblioteki GNU C (</w:t>
      </w:r>
      <w:proofErr w:type="spellStart"/>
      <w:r>
        <w:rPr>
          <w:lang w:val="pl-PL"/>
        </w:rPr>
        <w:t>glibc</w:t>
      </w:r>
      <w:proofErr w:type="spellEnd"/>
      <w:r>
        <w:rPr>
          <w:lang w:val="pl-PL"/>
        </w:rPr>
        <w:t xml:space="preserve">) lub </w:t>
      </w:r>
      <w:proofErr w:type="spellStart"/>
      <w:r>
        <w:rPr>
          <w:lang w:val="pl-PL"/>
        </w:rPr>
        <w:t>uClibc</w:t>
      </w:r>
      <w:proofErr w:type="spellEnd"/>
      <w:r>
        <w:rPr>
          <w:lang w:val="pl-PL"/>
        </w:rPr>
        <w:t xml:space="preserve"> są inna licencja, mniejsze zapotrzebowanie na zasoby podczas działania programu oraz optymalizacje dla procesorów o niskich częstotliwościach.</w:t>
      </w:r>
    </w:p>
    <w:p w:rsidR="00DB23B8" w:rsidRDefault="00DB23B8" w:rsidP="00380D0A">
      <w:pPr>
        <w:ind w:firstLine="720"/>
        <w:rPr>
          <w:lang w:val="pl-PL"/>
        </w:rPr>
      </w:pPr>
      <w:r>
        <w:rPr>
          <w:lang w:val="pl-PL"/>
        </w:rPr>
        <w:t xml:space="preserve">W 2012 roku próbując znaleźć bardziej korzystny model licencyjny Google zmienił stos modułu Bluetooth z licencjonowanego przy użyciu GPL </w:t>
      </w:r>
      <w:proofErr w:type="spellStart"/>
      <w:r>
        <w:rPr>
          <w:lang w:val="pl-PL"/>
        </w:rPr>
        <w:t>BlueZ</w:t>
      </w:r>
      <w:proofErr w:type="spellEnd"/>
      <w:r>
        <w:rPr>
          <w:lang w:val="pl-PL"/>
        </w:rPr>
        <w:t xml:space="preserve"> na moduł z licencją Apache – </w:t>
      </w:r>
      <w:proofErr w:type="spellStart"/>
      <w:r>
        <w:rPr>
          <w:lang w:val="pl-PL"/>
        </w:rPr>
        <w:lastRenderedPageBreak/>
        <w:t>BlueDroid</w:t>
      </w:r>
      <w:proofErr w:type="spellEnd"/>
      <w:r>
        <w:rPr>
          <w:lang w:val="pl-PL"/>
        </w:rPr>
        <w:t>.</w:t>
      </w:r>
    </w:p>
    <w:p w:rsidR="00380D0A" w:rsidRDefault="00DB23B8" w:rsidP="00380D0A">
      <w:pPr>
        <w:ind w:firstLine="720"/>
        <w:rPr>
          <w:lang w:val="pl-PL"/>
        </w:rPr>
      </w:pPr>
      <w:r>
        <w:rPr>
          <w:lang w:val="pl-PL"/>
        </w:rPr>
        <w:t xml:space="preserve">Android nie posiada natywnej obsługi dla systemu X </w:t>
      </w:r>
      <w:proofErr w:type="spellStart"/>
      <w:r>
        <w:rPr>
          <w:lang w:val="pl-PL"/>
        </w:rPr>
        <w:t>Window</w:t>
      </w:r>
      <w:proofErr w:type="spellEnd"/>
      <w:r>
        <w:rPr>
          <w:lang w:val="pl-PL"/>
        </w:rPr>
        <w:t xml:space="preserve">, ani nie wspiera pełnego wachlarza funkcjonalności bibliotek GNU. Utrudniło to przenoszenie istniejących aplikacji Linuksowych czy bibliotek do Androida. W wersji piątej </w:t>
      </w:r>
      <w:proofErr w:type="spellStart"/>
      <w:r>
        <w:rPr>
          <w:lang w:val="pl-PL"/>
        </w:rPr>
        <w:t>Androidowego</w:t>
      </w:r>
      <w:proofErr w:type="spellEnd"/>
      <w:r>
        <w:rPr>
          <w:lang w:val="pl-PL"/>
        </w:rPr>
        <w:t xml:space="preserve"> Native Development Kit (NDK) </w:t>
      </w:r>
      <w:r w:rsidR="00373EAE">
        <w:rPr>
          <w:lang w:val="pl-PL"/>
        </w:rPr>
        <w:t xml:space="preserve">wprowadzono wsparcie dla aplikacji napisanych całkowicie w C lub C++. Biblioteki napisane w C mogą też być używane w aplikacjach </w:t>
      </w:r>
      <w:proofErr w:type="spellStart"/>
      <w:r w:rsidR="00373EAE">
        <w:rPr>
          <w:lang w:val="pl-PL"/>
        </w:rPr>
        <w:t>Javowych</w:t>
      </w:r>
      <w:proofErr w:type="spellEnd"/>
      <w:r w:rsidR="00373EAE">
        <w:rPr>
          <w:lang w:val="pl-PL"/>
        </w:rPr>
        <w:t xml:space="preserve"> poprzez wstrzyknięcie i korzystanie z JNI (Java Native Interface).</w:t>
      </w:r>
    </w:p>
    <w:p w:rsidR="00380D0A" w:rsidRDefault="00380D0A" w:rsidP="00834B39">
      <w:pPr>
        <w:ind w:firstLine="720"/>
        <w:rPr>
          <w:lang w:val="pl-PL"/>
        </w:rPr>
      </w:pPr>
    </w:p>
    <w:p w:rsidR="00380D0A" w:rsidRDefault="00380D0A" w:rsidP="00834B39">
      <w:pPr>
        <w:ind w:firstLine="720"/>
        <w:rPr>
          <w:lang w:val="pl-PL"/>
        </w:rPr>
      </w:pPr>
    </w:p>
    <w:p w:rsidR="003B1252" w:rsidRDefault="003B1252" w:rsidP="003B1252">
      <w:pPr>
        <w:jc w:val="center"/>
        <w:rPr>
          <w:ins w:id="23" w:author="Łukasz Rauch" w:date="2014-07-24T07:51:00Z"/>
          <w:lang w:val="pl-PL"/>
        </w:rPr>
        <w:pPrChange w:id="24" w:author="Łukasz Rauch" w:date="2014-07-24T07:51:00Z">
          <w:pPr>
            <w:ind w:firstLine="720"/>
          </w:pPr>
        </w:pPrChange>
      </w:pPr>
      <w:r>
        <w:rPr>
          <w:noProof/>
          <w:lang w:val="pl-PL" w:eastAsia="pl-PL" w:bidi="ar-SA"/>
        </w:rPr>
        <w:drawing>
          <wp:inline distT="0" distB="0" distL="0" distR="0" wp14:anchorId="15E7AFEB" wp14:editId="7454973F">
            <wp:extent cx="4399280" cy="3571240"/>
            <wp:effectExtent l="0" t="0" r="0" b="0"/>
            <wp:docPr id="3" name="Obraz 3" descr="File:Android-System-Architectur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Android-System-Architecture.sv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9280" cy="3571240"/>
                    </a:xfrm>
                    <a:prstGeom prst="rect">
                      <a:avLst/>
                    </a:prstGeom>
                    <a:noFill/>
                    <a:ln>
                      <a:noFill/>
                    </a:ln>
                  </pic:spPr>
                </pic:pic>
              </a:graphicData>
            </a:graphic>
          </wp:inline>
        </w:drawing>
      </w:r>
    </w:p>
    <w:p w:rsidR="00380D0A" w:rsidRPr="00834B39" w:rsidRDefault="003B1252" w:rsidP="003B1252">
      <w:pPr>
        <w:jc w:val="center"/>
        <w:rPr>
          <w:lang w:val="pl-PL"/>
        </w:rPr>
        <w:pPrChange w:id="25" w:author="Łukasz Rauch" w:date="2014-07-24T07:51:00Z">
          <w:pPr>
            <w:ind w:firstLine="720"/>
          </w:pPr>
        </w:pPrChange>
      </w:pPr>
      <w:ins w:id="26" w:author="Łukasz Rauch" w:date="2014-07-24T07:52:00Z">
        <w:r>
          <w:rPr>
            <w:lang w:val="pl-PL"/>
          </w:rPr>
          <w:t xml:space="preserve">Rys. </w:t>
        </w:r>
      </w:ins>
      <w:ins w:id="27" w:author="Łukasz Rauch" w:date="2014-07-24T07:53:00Z">
        <w:r>
          <w:rPr>
            <w:lang w:val="pl-PL"/>
          </w:rPr>
          <w:t>1</w:t>
        </w:r>
      </w:ins>
      <w:ins w:id="28" w:author="Łukasz Rauch" w:date="2014-07-24T07:52:00Z">
        <w:r>
          <w:rPr>
            <w:lang w:val="pl-PL"/>
          </w:rPr>
          <w:t>…………………………….</w:t>
        </w:r>
      </w:ins>
    </w:p>
    <w:p w:rsidR="00B02C7C" w:rsidRDefault="00876409" w:rsidP="00876409">
      <w:pPr>
        <w:pStyle w:val="Nagwek3"/>
        <w:rPr>
          <w:lang w:val="pl-PL"/>
        </w:rPr>
      </w:pPr>
      <w:bookmarkStart w:id="29" w:name="_Toc393950562"/>
      <w:r>
        <w:rPr>
          <w:lang w:val="pl-PL"/>
        </w:rPr>
        <w:t>Tworzenie i dystrybucja aplikacji Android</w:t>
      </w:r>
      <w:bookmarkEnd w:id="29"/>
    </w:p>
    <w:p w:rsidR="00B16655" w:rsidRDefault="00B16655" w:rsidP="00B16655">
      <w:pPr>
        <w:rPr>
          <w:lang w:val="pl-PL"/>
        </w:rPr>
      </w:pPr>
    </w:p>
    <w:p w:rsidR="00B16655" w:rsidRDefault="00B16655" w:rsidP="00B16655">
      <w:pPr>
        <w:pStyle w:val="Nagwek2"/>
        <w:rPr>
          <w:lang w:val="pl-PL"/>
        </w:rPr>
      </w:pPr>
      <w:bookmarkStart w:id="30" w:name="_Toc393950563"/>
      <w:r>
        <w:rPr>
          <w:lang w:val="pl-PL"/>
        </w:rPr>
        <w:t>Windows Phone</w:t>
      </w:r>
      <w:bookmarkEnd w:id="30"/>
    </w:p>
    <w:p w:rsidR="00BF1E46" w:rsidRDefault="00BF1E46" w:rsidP="00BF1E46">
      <w:pPr>
        <w:pStyle w:val="Nagwek3"/>
        <w:rPr>
          <w:lang w:val="pl-PL"/>
        </w:rPr>
      </w:pPr>
      <w:bookmarkStart w:id="31" w:name="_Toc393950564"/>
      <w:r>
        <w:rPr>
          <w:lang w:val="pl-PL"/>
        </w:rPr>
        <w:t>Tworzenie i dystrybucja aplikacji Windows Phone 8</w:t>
      </w:r>
      <w:bookmarkEnd w:id="31"/>
    </w:p>
    <w:p w:rsidR="00BF1E46" w:rsidRDefault="00BF1E46" w:rsidP="00BF1E46">
      <w:pPr>
        <w:rPr>
          <w:lang w:val="pl-PL"/>
        </w:rPr>
      </w:pPr>
    </w:p>
    <w:p w:rsidR="00BF1E46" w:rsidRDefault="00BF1E46" w:rsidP="00BF1E46">
      <w:pPr>
        <w:rPr>
          <w:lang w:val="pl-PL"/>
        </w:rPr>
      </w:pPr>
      <w:r>
        <w:rPr>
          <w:lang w:val="pl-PL"/>
        </w:rPr>
        <w:t xml:space="preserve">Wymagane </w:t>
      </w:r>
      <w:proofErr w:type="spellStart"/>
      <w:r>
        <w:rPr>
          <w:lang w:val="pl-PL"/>
        </w:rPr>
        <w:t>windows</w:t>
      </w:r>
      <w:proofErr w:type="spellEnd"/>
      <w:r>
        <w:rPr>
          <w:lang w:val="pl-PL"/>
        </w:rPr>
        <w:t xml:space="preserve"> 8+ do </w:t>
      </w:r>
      <w:proofErr w:type="spellStart"/>
      <w:r>
        <w:rPr>
          <w:lang w:val="pl-PL"/>
        </w:rPr>
        <w:t>developmentu</w:t>
      </w:r>
      <w:proofErr w:type="spellEnd"/>
      <w:r>
        <w:rPr>
          <w:lang w:val="pl-PL"/>
        </w:rPr>
        <w:t xml:space="preserve">, </w:t>
      </w:r>
      <w:proofErr w:type="spellStart"/>
      <w:r>
        <w:rPr>
          <w:lang w:val="pl-PL"/>
        </w:rPr>
        <w:t>opisac</w:t>
      </w:r>
      <w:proofErr w:type="spellEnd"/>
      <w:r>
        <w:rPr>
          <w:lang w:val="pl-PL"/>
        </w:rPr>
        <w:t xml:space="preserve"> proces instalowania wirtualnej maszyny + </w:t>
      </w:r>
      <w:proofErr w:type="spellStart"/>
      <w:r>
        <w:rPr>
          <w:lang w:val="pl-PL"/>
        </w:rPr>
        <w:lastRenderedPageBreak/>
        <w:t>windows</w:t>
      </w:r>
      <w:proofErr w:type="spellEnd"/>
      <w:r>
        <w:rPr>
          <w:lang w:val="pl-PL"/>
        </w:rPr>
        <w:t xml:space="preserve"> 8, a może instalacji VS2012 na </w:t>
      </w:r>
      <w:proofErr w:type="spellStart"/>
      <w:r>
        <w:rPr>
          <w:lang w:val="pl-PL"/>
        </w:rPr>
        <w:t>windows</w:t>
      </w:r>
      <w:proofErr w:type="spellEnd"/>
      <w:r>
        <w:rPr>
          <w:lang w:val="pl-PL"/>
        </w:rPr>
        <w:t xml:space="preserve"> 7?</w:t>
      </w:r>
    </w:p>
    <w:p w:rsidR="0045602D" w:rsidRDefault="0045602D" w:rsidP="00BF1E46">
      <w:pPr>
        <w:rPr>
          <w:lang w:val="pl-PL"/>
        </w:rPr>
      </w:pPr>
    </w:p>
    <w:p w:rsidR="0045602D" w:rsidRPr="00BF1E46" w:rsidRDefault="003B1252" w:rsidP="00BF1E46">
      <w:pPr>
        <w:rPr>
          <w:lang w:val="pl-PL"/>
        </w:rPr>
      </w:pPr>
      <w:del w:id="32" w:author="Łukasz Rauch" w:date="2014-07-24T07:51:00Z">
        <w:r w:rsidDel="003B1252">
          <w:rPr>
            <w:noProof/>
          </w:rPr>
          <w:pict>
            <v:shapetype id="_x0000_t202" coordsize="21600,21600" o:spt="202" path="m,l,21600r21600,l21600,xe">
              <v:stroke joinstyle="miter"/>
              <v:path gradientshapeok="t" o:connecttype="rect"/>
            </v:shapetype>
            <v:shape id="_x0000_s1028" type="#_x0000_t202" style="position:absolute;margin-left:-30.55pt;margin-top:448.5pt;width:470.1pt;height:25.8pt;z-index:251669504" stroked="f">
              <v:textbox style="mso-fit-shape-to-text:t" inset="0,0,0,0">
                <w:txbxContent>
                  <w:p w:rsidR="009A6390" w:rsidRPr="00AC0FDA" w:rsidRDefault="009A6390" w:rsidP="00380D0A">
                    <w:pPr>
                      <w:pStyle w:val="Legenda"/>
                      <w:rPr>
                        <w:noProof/>
                      </w:rPr>
                    </w:pPr>
                    <w:proofErr w:type="spellStart"/>
                    <w:r>
                      <w:t>Rysunek</w:t>
                    </w:r>
                    <w:proofErr w:type="spellEnd"/>
                    <w:r>
                      <w:t xml:space="preserve"> </w:t>
                    </w:r>
                    <w:fldSimple w:instr=" SEQ Rysunek \* ARABIC ">
                      <w:r>
                        <w:rPr>
                          <w:noProof/>
                        </w:rPr>
                        <w:t>1</w:t>
                      </w:r>
                    </w:fldSimple>
                    <w:r>
                      <w:t xml:space="preserve">. </w:t>
                    </w:r>
                    <w:proofErr w:type="spellStart"/>
                    <w:r>
                      <w:t>Architektura</w:t>
                    </w:r>
                    <w:proofErr w:type="spellEnd"/>
                    <w:r>
                      <w:t xml:space="preserve"> </w:t>
                    </w:r>
                    <w:proofErr w:type="spellStart"/>
                    <w:r>
                      <w:t>systemu</w:t>
                    </w:r>
                    <w:proofErr w:type="spellEnd"/>
                    <w:r>
                      <w:t xml:space="preserve"> Android</w:t>
                    </w:r>
                  </w:p>
                </w:txbxContent>
              </v:textbox>
              <w10:wrap type="square"/>
            </v:shape>
          </w:pict>
        </w:r>
      </w:del>
      <w:r w:rsidR="0045602D">
        <w:rPr>
          <w:lang w:val="pl-PL"/>
        </w:rPr>
        <w:t xml:space="preserve">+ rejestracja konta na </w:t>
      </w:r>
      <w:proofErr w:type="spellStart"/>
      <w:r w:rsidR="0045602D">
        <w:rPr>
          <w:lang w:val="pl-PL"/>
        </w:rPr>
        <w:t>windows</w:t>
      </w:r>
      <w:proofErr w:type="spellEnd"/>
      <w:r w:rsidR="0045602D">
        <w:rPr>
          <w:lang w:val="pl-PL"/>
        </w:rPr>
        <w:t xml:space="preserve"> Live, </w:t>
      </w:r>
      <w:proofErr w:type="spellStart"/>
      <w:r w:rsidR="0045602D">
        <w:rPr>
          <w:lang w:val="pl-PL"/>
        </w:rPr>
        <w:t>unlockowanie</w:t>
      </w:r>
      <w:proofErr w:type="spellEnd"/>
      <w:r w:rsidR="0045602D">
        <w:rPr>
          <w:lang w:val="pl-PL"/>
        </w:rPr>
        <w:t xml:space="preserve"> urządzenia w celu </w:t>
      </w:r>
      <w:proofErr w:type="spellStart"/>
      <w:r w:rsidR="0045602D">
        <w:rPr>
          <w:lang w:val="pl-PL"/>
        </w:rPr>
        <w:t>developmentu</w:t>
      </w:r>
      <w:proofErr w:type="spellEnd"/>
      <w:r w:rsidR="0045602D">
        <w:rPr>
          <w:lang w:val="pl-PL"/>
        </w:rPr>
        <w:t xml:space="preserve"> (jedno urządzenie za darmo? Reszta </w:t>
      </w:r>
      <w:proofErr w:type="spellStart"/>
      <w:r w:rsidR="0045602D">
        <w:rPr>
          <w:lang w:val="pl-PL"/>
        </w:rPr>
        <w:t>platna</w:t>
      </w:r>
      <w:proofErr w:type="spellEnd"/>
      <w:r w:rsidR="0045602D">
        <w:rPr>
          <w:lang w:val="pl-PL"/>
        </w:rPr>
        <w:t xml:space="preserve">, sprawdzić ceny) </w:t>
      </w:r>
      <w:proofErr w:type="spellStart"/>
      <w:r w:rsidR="0045602D">
        <w:rPr>
          <w:lang w:val="pl-PL"/>
        </w:rPr>
        <w:t>opisac</w:t>
      </w:r>
      <w:proofErr w:type="spellEnd"/>
      <w:r w:rsidR="0045602D">
        <w:rPr>
          <w:lang w:val="pl-PL"/>
        </w:rPr>
        <w:t xml:space="preserve"> </w:t>
      </w:r>
      <w:proofErr w:type="spellStart"/>
      <w:r w:rsidR="0045602D">
        <w:rPr>
          <w:lang w:val="pl-PL"/>
        </w:rPr>
        <w:t>sideloading</w:t>
      </w:r>
      <w:proofErr w:type="spellEnd"/>
    </w:p>
    <w:p w:rsidR="001437E3" w:rsidRPr="001437E3" w:rsidRDefault="00026143" w:rsidP="001437E3">
      <w:pPr>
        <w:pStyle w:val="Nagwek1"/>
        <w:rPr>
          <w:lang w:val="pl-PL"/>
        </w:rPr>
      </w:pPr>
      <w:bookmarkStart w:id="33" w:name="_Toc393950565"/>
      <w:r>
        <w:rPr>
          <w:lang w:val="pl-PL"/>
        </w:rPr>
        <w:lastRenderedPageBreak/>
        <w:t>Środowiska międzyplatformowe</w:t>
      </w:r>
      <w:bookmarkEnd w:id="33"/>
    </w:p>
    <w:p w:rsidR="00026143" w:rsidRDefault="00026143" w:rsidP="00026143">
      <w:pPr>
        <w:pStyle w:val="Nagwek2"/>
        <w:rPr>
          <w:lang w:val="pl-PL"/>
        </w:rPr>
      </w:pPr>
      <w:bookmarkStart w:id="34" w:name="_Toc393950566"/>
      <w:r>
        <w:rPr>
          <w:lang w:val="pl-PL"/>
        </w:rPr>
        <w:t>Unity</w:t>
      </w:r>
      <w:bookmarkEnd w:id="34"/>
    </w:p>
    <w:p w:rsidR="00C554C2" w:rsidRPr="00C554C2" w:rsidRDefault="00C554C2" w:rsidP="00C554C2">
      <w:pPr>
        <w:rPr>
          <w:lang w:val="pl-PL"/>
        </w:rPr>
      </w:pPr>
    </w:p>
    <w:p w:rsidR="001437E3" w:rsidRDefault="003545D7" w:rsidP="007F2914">
      <w:pPr>
        <w:ind w:firstLine="576"/>
        <w:rPr>
          <w:lang w:val="pl-PL"/>
        </w:rPr>
      </w:pPr>
      <w:r>
        <w:rPr>
          <w:lang w:val="pl-PL"/>
        </w:rPr>
        <w:t xml:space="preserve">Unity jest między-platformowym silnikiem gier komputerowych z wbudowanym IDE. Rozwijane jest przez Unity Technologies. Unity pozwala na tworzenie </w:t>
      </w:r>
      <w:r w:rsidR="00DF721E">
        <w:rPr>
          <w:lang w:val="pl-PL"/>
        </w:rPr>
        <w:t>aplikacji</w:t>
      </w:r>
      <w:r w:rsidR="005D1FB0">
        <w:rPr>
          <w:lang w:val="pl-PL"/>
        </w:rPr>
        <w:t xml:space="preserve"> 2D i 3D</w:t>
      </w:r>
      <w:r w:rsidR="00DF721E">
        <w:rPr>
          <w:lang w:val="pl-PL"/>
        </w:rPr>
        <w:t xml:space="preserve"> na komputery osobiste, konsole i urządzenia mobilne.</w:t>
      </w:r>
      <w:r w:rsidR="007F2914">
        <w:rPr>
          <w:lang w:val="pl-PL"/>
        </w:rPr>
        <w:t xml:space="preserve"> Zadebiutowało na Światowej Konferencji Deweloperskiej Apple w 2005 roku. Silnik stworzony został, aby budować projekty na komputerach Mac, jednak szybko zdobył poparcie wystarczające do uzasadnienia stworzenia silnika i narzędzi na inne platformy. </w:t>
      </w:r>
    </w:p>
    <w:p w:rsidR="001437E3" w:rsidRDefault="001437E3" w:rsidP="007F2914">
      <w:pPr>
        <w:ind w:firstLine="576"/>
        <w:rPr>
          <w:lang w:val="pl-PL"/>
        </w:rPr>
      </w:pPr>
    </w:p>
    <w:p w:rsidR="001437E3" w:rsidRDefault="001437E3" w:rsidP="007F2914">
      <w:pPr>
        <w:ind w:firstLine="576"/>
        <w:rPr>
          <w:lang w:val="pl-PL"/>
        </w:rPr>
      </w:pPr>
      <w:r>
        <w:rPr>
          <w:noProof/>
          <w:lang w:val="pl-PL" w:eastAsia="pl-PL" w:bidi="ar-SA"/>
        </w:rPr>
        <w:drawing>
          <wp:anchor distT="0" distB="0" distL="114300" distR="114300" simplePos="0" relativeHeight="251670528" behindDoc="1" locked="0" layoutInCell="1" allowOverlap="1">
            <wp:simplePos x="0" y="0"/>
            <wp:positionH relativeFrom="column">
              <wp:posOffset>-438785</wp:posOffset>
            </wp:positionH>
            <wp:positionV relativeFrom="paragraph">
              <wp:posOffset>-3175</wp:posOffset>
            </wp:positionV>
            <wp:extent cx="6762750" cy="3091180"/>
            <wp:effectExtent l="0" t="0" r="0" b="0"/>
            <wp:wrapNone/>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62750" cy="3091180"/>
                    </a:xfrm>
                    <a:prstGeom prst="rect">
                      <a:avLst/>
                    </a:prstGeom>
                    <a:noFill/>
                    <a:ln>
                      <a:noFill/>
                    </a:ln>
                  </pic:spPr>
                </pic:pic>
              </a:graphicData>
            </a:graphic>
          </wp:anchor>
        </w:drawing>
      </w: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1437E3" w:rsidP="007F2914">
      <w:pPr>
        <w:ind w:firstLine="576"/>
        <w:rPr>
          <w:lang w:val="pl-PL"/>
        </w:rPr>
      </w:pPr>
    </w:p>
    <w:p w:rsidR="001437E3" w:rsidRDefault="009A6390" w:rsidP="007F2914">
      <w:pPr>
        <w:ind w:firstLine="576"/>
        <w:rPr>
          <w:lang w:val="pl-PL"/>
        </w:rPr>
      </w:pPr>
      <w:r>
        <w:rPr>
          <w:noProof/>
        </w:rPr>
        <w:pict>
          <v:shape id="_x0000_s1030" type="#_x0000_t202" style="position:absolute;left:0;text-align:left;margin-left:-34.55pt;margin-top:3pt;width:532.5pt;height:25.8pt;z-index:251672576" stroked="f">
            <v:textbox style="mso-fit-shape-to-text:t" inset="0,0,0,0">
              <w:txbxContent>
                <w:p w:rsidR="009A6390" w:rsidRPr="00D86AEE" w:rsidRDefault="009A6390" w:rsidP="001437E3">
                  <w:pPr>
                    <w:pStyle w:val="Legenda"/>
                    <w:rPr>
                      <w:noProof/>
                    </w:rPr>
                  </w:pPr>
                  <w:proofErr w:type="spellStart"/>
                  <w:r>
                    <w:t>Rysunek</w:t>
                  </w:r>
                  <w:proofErr w:type="spellEnd"/>
                  <w:r>
                    <w:t xml:space="preserve"> </w:t>
                  </w:r>
                  <w:fldSimple w:instr=" SEQ Rysunek \* ARABIC ">
                    <w:r>
                      <w:rPr>
                        <w:noProof/>
                      </w:rPr>
                      <w:t>2</w:t>
                    </w:r>
                  </w:fldSimple>
                  <w:r>
                    <w:t xml:space="preserve">. </w:t>
                  </w:r>
                  <w:proofErr w:type="spellStart"/>
                  <w:r>
                    <w:t>Interfejs</w:t>
                  </w:r>
                  <w:proofErr w:type="spellEnd"/>
                  <w:r>
                    <w:t xml:space="preserve"> </w:t>
                  </w:r>
                  <w:proofErr w:type="spellStart"/>
                  <w:r>
                    <w:t>graficzny</w:t>
                  </w:r>
                  <w:proofErr w:type="spellEnd"/>
                  <w:r>
                    <w:t xml:space="preserve"> </w:t>
                  </w:r>
                  <w:proofErr w:type="spellStart"/>
                  <w:r>
                    <w:t>edytora</w:t>
                  </w:r>
                  <w:proofErr w:type="spellEnd"/>
                  <w:r>
                    <w:t xml:space="preserve"> Unity</w:t>
                  </w:r>
                </w:p>
              </w:txbxContent>
            </v:textbox>
          </v:shape>
        </w:pict>
      </w:r>
    </w:p>
    <w:p w:rsidR="001437E3" w:rsidRDefault="001437E3" w:rsidP="007F2914">
      <w:pPr>
        <w:ind w:firstLine="576"/>
        <w:rPr>
          <w:lang w:val="pl-PL"/>
        </w:rPr>
      </w:pPr>
    </w:p>
    <w:p w:rsidR="001437E3" w:rsidRDefault="001437E3" w:rsidP="007F2914">
      <w:pPr>
        <w:ind w:firstLine="576"/>
        <w:rPr>
          <w:lang w:val="pl-PL"/>
        </w:rPr>
      </w:pPr>
    </w:p>
    <w:p w:rsidR="003545D7" w:rsidRDefault="007F2914" w:rsidP="007F2914">
      <w:pPr>
        <w:ind w:firstLine="576"/>
        <w:rPr>
          <w:lang w:val="pl-PL"/>
        </w:rPr>
      </w:pPr>
      <w:r>
        <w:rPr>
          <w:lang w:val="pl-PL"/>
        </w:rPr>
        <w:t xml:space="preserve">Wersja trzecia silnika Unity została rozpowszechniona we wrześniu 2010 roku i skupiła się na dostarczeniu narzędzi i </w:t>
      </w:r>
      <w:r w:rsidR="001437E3">
        <w:rPr>
          <w:lang w:val="pl-PL"/>
        </w:rPr>
        <w:t>funkcjonalności, do których</w:t>
      </w:r>
      <w:r>
        <w:rPr>
          <w:lang w:val="pl-PL"/>
        </w:rPr>
        <w:t xml:space="preserve"> przyzwyczajeni byli użytkownicy bardziej rozbudowanych, acz ograniczonych platformą, silników. Pozwoliło to na zdobycie zainteresowania ze strony większych firm deweloperskich jednocześnie dając deweloperom niezależnym dostęp do zaawansowanego narzędzia w przystępnej cenie. Ostatnia duża wersja </w:t>
      </w:r>
      <w:r>
        <w:rPr>
          <w:lang w:val="pl-PL"/>
        </w:rPr>
        <w:lastRenderedPageBreak/>
        <w:t xml:space="preserve">Unity – Unity 4.0 – została opublikowana w 2012 roku i rozszerzyła silnik o animacje </w:t>
      </w:r>
      <w:proofErr w:type="spellStart"/>
      <w:r>
        <w:rPr>
          <w:lang w:val="pl-PL"/>
        </w:rPr>
        <w:t>Mecanim</w:t>
      </w:r>
      <w:proofErr w:type="spellEnd"/>
      <w:r>
        <w:rPr>
          <w:lang w:val="pl-PL"/>
        </w:rPr>
        <w:t xml:space="preserve"> i wsparcie dla DirectX 11.</w:t>
      </w:r>
    </w:p>
    <w:p w:rsidR="007F2914" w:rsidRDefault="007F2914" w:rsidP="007F2914">
      <w:pPr>
        <w:ind w:firstLine="576"/>
        <w:rPr>
          <w:lang w:val="pl-PL"/>
        </w:rPr>
      </w:pPr>
    </w:p>
    <w:p w:rsidR="007F2914" w:rsidRDefault="007F2914" w:rsidP="007F2914">
      <w:pPr>
        <w:ind w:firstLine="576"/>
        <w:rPr>
          <w:lang w:val="pl-PL"/>
        </w:rPr>
      </w:pPr>
      <w:r>
        <w:rPr>
          <w:lang w:val="pl-PL"/>
        </w:rPr>
        <w:t xml:space="preserve">Unity korzysta z następujących mechanizmów </w:t>
      </w:r>
      <w:r w:rsidR="000C0E13">
        <w:rPr>
          <w:lang w:val="pl-PL"/>
        </w:rPr>
        <w:t xml:space="preserve">w celu </w:t>
      </w:r>
      <w:proofErr w:type="spellStart"/>
      <w:r w:rsidR="000C0E13">
        <w:rPr>
          <w:lang w:val="pl-PL"/>
        </w:rPr>
        <w:t>renderowania</w:t>
      </w:r>
      <w:proofErr w:type="spellEnd"/>
      <w:r w:rsidR="000C0E13">
        <w:rPr>
          <w:lang w:val="pl-PL"/>
        </w:rPr>
        <w:t xml:space="preserve"> grafiki:</w:t>
      </w:r>
    </w:p>
    <w:p w:rsidR="000C0E13" w:rsidRDefault="000C0E13" w:rsidP="000C0E13">
      <w:pPr>
        <w:pStyle w:val="Akapitzlist"/>
        <w:numPr>
          <w:ilvl w:val="0"/>
          <w:numId w:val="19"/>
        </w:numPr>
        <w:rPr>
          <w:lang w:val="pl-PL"/>
        </w:rPr>
      </w:pPr>
      <w:r>
        <w:rPr>
          <w:lang w:val="pl-PL"/>
        </w:rPr>
        <w:t>Direct3D – Windows, Xbox360</w:t>
      </w:r>
    </w:p>
    <w:p w:rsidR="000C0E13" w:rsidRDefault="000C0E13" w:rsidP="000C0E13">
      <w:pPr>
        <w:pStyle w:val="Akapitzlist"/>
        <w:numPr>
          <w:ilvl w:val="0"/>
          <w:numId w:val="19"/>
        </w:numPr>
        <w:rPr>
          <w:lang w:val="pl-PL"/>
        </w:rPr>
      </w:pPr>
      <w:proofErr w:type="spellStart"/>
      <w:r>
        <w:rPr>
          <w:lang w:val="pl-PL"/>
        </w:rPr>
        <w:t>OpenGL</w:t>
      </w:r>
      <w:proofErr w:type="spellEnd"/>
      <w:r>
        <w:rPr>
          <w:lang w:val="pl-PL"/>
        </w:rPr>
        <w:t xml:space="preserve"> – Mac, Windows, Linux</w:t>
      </w:r>
    </w:p>
    <w:p w:rsidR="000C0E13" w:rsidRDefault="000C0E13" w:rsidP="000C0E13">
      <w:pPr>
        <w:pStyle w:val="Akapitzlist"/>
        <w:numPr>
          <w:ilvl w:val="0"/>
          <w:numId w:val="19"/>
        </w:numPr>
        <w:rPr>
          <w:lang w:val="pl-PL"/>
        </w:rPr>
      </w:pPr>
      <w:proofErr w:type="spellStart"/>
      <w:r>
        <w:rPr>
          <w:lang w:val="pl-PL"/>
        </w:rPr>
        <w:t>OpenGL</w:t>
      </w:r>
      <w:proofErr w:type="spellEnd"/>
      <w:r>
        <w:rPr>
          <w:lang w:val="pl-PL"/>
        </w:rPr>
        <w:t xml:space="preserve"> ES – Android, </w:t>
      </w:r>
      <w:proofErr w:type="spellStart"/>
      <w:r>
        <w:rPr>
          <w:lang w:val="pl-PL"/>
        </w:rPr>
        <w:t>iOS</w:t>
      </w:r>
      <w:proofErr w:type="spellEnd"/>
    </w:p>
    <w:p w:rsidR="000C0E13" w:rsidRDefault="000C0E13" w:rsidP="000C0E13">
      <w:pPr>
        <w:pStyle w:val="Akapitzlist"/>
        <w:numPr>
          <w:ilvl w:val="0"/>
          <w:numId w:val="19"/>
        </w:numPr>
        <w:rPr>
          <w:lang w:val="pl-PL"/>
        </w:rPr>
      </w:pPr>
      <w:r>
        <w:rPr>
          <w:lang w:val="pl-PL"/>
        </w:rPr>
        <w:t>Biblioteki komercyjne – konsole</w:t>
      </w:r>
    </w:p>
    <w:p w:rsidR="000C0E13" w:rsidRDefault="000C0E13" w:rsidP="000C0E13">
      <w:pPr>
        <w:rPr>
          <w:lang w:val="pl-PL"/>
        </w:rPr>
      </w:pPr>
    </w:p>
    <w:p w:rsidR="007F2914" w:rsidRDefault="000C0E13" w:rsidP="000C0E13">
      <w:pPr>
        <w:ind w:firstLine="720"/>
        <w:rPr>
          <w:lang w:val="pl-PL"/>
        </w:rPr>
      </w:pPr>
      <w:r>
        <w:rPr>
          <w:lang w:val="pl-PL"/>
        </w:rPr>
        <w:t xml:space="preserve">Silnik obsługuje takie funkcjonalności jak: </w:t>
      </w:r>
      <w:proofErr w:type="spellStart"/>
      <w:r>
        <w:rPr>
          <w:lang w:val="pl-PL"/>
        </w:rPr>
        <w:t>bump</w:t>
      </w:r>
      <w:proofErr w:type="spellEnd"/>
      <w:r>
        <w:rPr>
          <w:lang w:val="pl-PL"/>
        </w:rPr>
        <w:t xml:space="preserve"> </w:t>
      </w:r>
      <w:proofErr w:type="spellStart"/>
      <w:r>
        <w:rPr>
          <w:lang w:val="pl-PL"/>
        </w:rPr>
        <w:t>mapping</w:t>
      </w:r>
      <w:proofErr w:type="spellEnd"/>
      <w:r>
        <w:rPr>
          <w:lang w:val="pl-PL"/>
        </w:rPr>
        <w:t xml:space="preserve">, </w:t>
      </w:r>
      <w:proofErr w:type="spellStart"/>
      <w:r>
        <w:rPr>
          <w:lang w:val="pl-PL"/>
        </w:rPr>
        <w:t>reflection</w:t>
      </w:r>
      <w:proofErr w:type="spellEnd"/>
      <w:r>
        <w:rPr>
          <w:lang w:val="pl-PL"/>
        </w:rPr>
        <w:t xml:space="preserve"> </w:t>
      </w:r>
      <w:proofErr w:type="spellStart"/>
      <w:r>
        <w:rPr>
          <w:lang w:val="pl-PL"/>
        </w:rPr>
        <w:t>mapping</w:t>
      </w:r>
      <w:proofErr w:type="spellEnd"/>
      <w:r>
        <w:rPr>
          <w:lang w:val="pl-PL"/>
        </w:rPr>
        <w:t xml:space="preserve">, </w:t>
      </w:r>
      <w:proofErr w:type="spellStart"/>
      <w:r>
        <w:rPr>
          <w:lang w:val="pl-PL"/>
        </w:rPr>
        <w:t>parallax</w:t>
      </w:r>
      <w:proofErr w:type="spellEnd"/>
      <w:r>
        <w:rPr>
          <w:lang w:val="pl-PL"/>
        </w:rPr>
        <w:t xml:space="preserve"> </w:t>
      </w:r>
      <w:proofErr w:type="spellStart"/>
      <w:r>
        <w:rPr>
          <w:lang w:val="pl-PL"/>
        </w:rPr>
        <w:t>mapping</w:t>
      </w:r>
      <w:proofErr w:type="spellEnd"/>
      <w:r>
        <w:rPr>
          <w:lang w:val="pl-PL"/>
        </w:rPr>
        <w:t xml:space="preserve">, SSAO, dynamiczne cienie, </w:t>
      </w:r>
      <w:proofErr w:type="spellStart"/>
      <w:r>
        <w:rPr>
          <w:lang w:val="pl-PL"/>
        </w:rPr>
        <w:t>renderowanie</w:t>
      </w:r>
      <w:proofErr w:type="spellEnd"/>
      <w:r>
        <w:rPr>
          <w:lang w:val="pl-PL"/>
        </w:rPr>
        <w:t xml:space="preserve"> do tekstury i efekty post-</w:t>
      </w:r>
      <w:proofErr w:type="spellStart"/>
      <w:r>
        <w:rPr>
          <w:lang w:val="pl-PL"/>
        </w:rPr>
        <w:t>processingowe</w:t>
      </w:r>
      <w:proofErr w:type="spellEnd"/>
      <w:r>
        <w:rPr>
          <w:lang w:val="pl-PL"/>
        </w:rPr>
        <w:t>. Unity pozwala też na importowanie zasobów z programów takich jak</w:t>
      </w:r>
      <w:r w:rsidR="007F2914" w:rsidRPr="007F2914">
        <w:rPr>
          <w:lang w:val="pl-PL"/>
        </w:rPr>
        <w:t xml:space="preserve"> 3ds Max, Maya, </w:t>
      </w:r>
      <w:proofErr w:type="spellStart"/>
      <w:r w:rsidR="007F2914" w:rsidRPr="007F2914">
        <w:rPr>
          <w:lang w:val="pl-PL"/>
        </w:rPr>
        <w:t>Softimage</w:t>
      </w:r>
      <w:proofErr w:type="spellEnd"/>
      <w:r w:rsidR="007F2914" w:rsidRPr="007F2914">
        <w:rPr>
          <w:lang w:val="pl-PL"/>
        </w:rPr>
        <w:t xml:space="preserve">, </w:t>
      </w:r>
      <w:proofErr w:type="spellStart"/>
      <w:r w:rsidR="007F2914" w:rsidRPr="007F2914">
        <w:rPr>
          <w:lang w:val="pl-PL"/>
        </w:rPr>
        <w:t>Blender</w:t>
      </w:r>
      <w:proofErr w:type="spellEnd"/>
      <w:r w:rsidR="007F2914" w:rsidRPr="007F2914">
        <w:rPr>
          <w:lang w:val="pl-PL"/>
        </w:rPr>
        <w:t xml:space="preserve">, modo, </w:t>
      </w:r>
      <w:proofErr w:type="spellStart"/>
      <w:r w:rsidR="007F2914" w:rsidRPr="007F2914">
        <w:rPr>
          <w:lang w:val="pl-PL"/>
        </w:rPr>
        <w:t>ZBrush</w:t>
      </w:r>
      <w:proofErr w:type="spellEnd"/>
      <w:r w:rsidR="007F2914" w:rsidRPr="007F2914">
        <w:rPr>
          <w:lang w:val="pl-PL"/>
        </w:rPr>
        <w:t xml:space="preserve">, </w:t>
      </w:r>
      <w:proofErr w:type="spellStart"/>
      <w:r w:rsidR="007F2914" w:rsidRPr="007F2914">
        <w:rPr>
          <w:lang w:val="pl-PL"/>
        </w:rPr>
        <w:t>Cinema</w:t>
      </w:r>
      <w:proofErr w:type="spellEnd"/>
      <w:r w:rsidR="007F2914" w:rsidRPr="007F2914">
        <w:rPr>
          <w:lang w:val="pl-PL"/>
        </w:rPr>
        <w:t xml:space="preserve"> 4D, Cheetah3D, Adobe </w:t>
      </w:r>
      <w:proofErr w:type="spellStart"/>
      <w:r w:rsidR="007F2914" w:rsidRPr="007F2914">
        <w:rPr>
          <w:lang w:val="pl-PL"/>
        </w:rPr>
        <w:t>Photoshop</w:t>
      </w:r>
      <w:proofErr w:type="spellEnd"/>
      <w:r w:rsidR="007F2914" w:rsidRPr="007F2914">
        <w:rPr>
          <w:lang w:val="pl-PL"/>
        </w:rPr>
        <w:t xml:space="preserve">, Adobe </w:t>
      </w:r>
      <w:proofErr w:type="spellStart"/>
      <w:r w:rsidR="007F2914" w:rsidRPr="007F2914">
        <w:rPr>
          <w:lang w:val="pl-PL"/>
        </w:rPr>
        <w:t>Fireworks</w:t>
      </w:r>
      <w:proofErr w:type="spellEnd"/>
      <w:r w:rsidR="007F2914" w:rsidRPr="007F2914">
        <w:rPr>
          <w:lang w:val="pl-PL"/>
        </w:rPr>
        <w:t xml:space="preserve"> </w:t>
      </w:r>
      <w:r>
        <w:rPr>
          <w:lang w:val="pl-PL"/>
        </w:rPr>
        <w:t>i</w:t>
      </w:r>
      <w:r w:rsidR="007F2914" w:rsidRPr="007F2914">
        <w:rPr>
          <w:lang w:val="pl-PL"/>
        </w:rPr>
        <w:t xml:space="preserve"> </w:t>
      </w:r>
      <w:proofErr w:type="spellStart"/>
      <w:r w:rsidR="007F2914" w:rsidRPr="007F2914">
        <w:rPr>
          <w:lang w:val="pl-PL"/>
        </w:rPr>
        <w:t>Allegorithmic</w:t>
      </w:r>
      <w:proofErr w:type="spellEnd"/>
      <w:r w:rsidR="007F2914" w:rsidRPr="007F2914">
        <w:rPr>
          <w:lang w:val="pl-PL"/>
        </w:rPr>
        <w:t xml:space="preserve"> </w:t>
      </w:r>
      <w:proofErr w:type="spellStart"/>
      <w:r w:rsidR="007F2914" w:rsidRPr="007F2914">
        <w:rPr>
          <w:lang w:val="pl-PL"/>
        </w:rPr>
        <w:t>Substance</w:t>
      </w:r>
      <w:proofErr w:type="spellEnd"/>
      <w:r w:rsidR="007F2914" w:rsidRPr="007F2914">
        <w:rPr>
          <w:lang w:val="pl-PL"/>
        </w:rPr>
        <w:t>.</w:t>
      </w:r>
      <w:r>
        <w:rPr>
          <w:lang w:val="pl-PL"/>
        </w:rPr>
        <w:t xml:space="preserve"> Zasoby te mogą zostać dodane do projektu, po czym można nimi zarządzać z wnętrza Unity IDE poprzez graficzny interfejs użytkownika. Do definiowania </w:t>
      </w:r>
      <w:proofErr w:type="spellStart"/>
      <w:r>
        <w:rPr>
          <w:lang w:val="pl-PL"/>
        </w:rPr>
        <w:t>shaderów</w:t>
      </w:r>
      <w:proofErr w:type="spellEnd"/>
      <w:r>
        <w:rPr>
          <w:lang w:val="pl-PL"/>
        </w:rPr>
        <w:t xml:space="preserve"> wykorzystywany jest język </w:t>
      </w:r>
      <w:proofErr w:type="spellStart"/>
      <w:r>
        <w:rPr>
          <w:lang w:val="pl-PL"/>
        </w:rPr>
        <w:t>ShaderLab</w:t>
      </w:r>
      <w:proofErr w:type="spellEnd"/>
      <w:r>
        <w:rPr>
          <w:lang w:val="pl-PL"/>
        </w:rPr>
        <w:t xml:space="preserve">, wspierający programowanie deklaratywne dla </w:t>
      </w:r>
      <w:proofErr w:type="spellStart"/>
      <w:r>
        <w:rPr>
          <w:lang w:val="pl-PL"/>
        </w:rPr>
        <w:t>shaderów</w:t>
      </w:r>
      <w:proofErr w:type="spellEnd"/>
      <w:r>
        <w:rPr>
          <w:lang w:val="pl-PL"/>
        </w:rPr>
        <w:t xml:space="preserve"> stałych, jak również </w:t>
      </w:r>
      <w:proofErr w:type="spellStart"/>
      <w:r>
        <w:rPr>
          <w:lang w:val="pl-PL"/>
        </w:rPr>
        <w:t>shadery</w:t>
      </w:r>
      <w:proofErr w:type="spellEnd"/>
      <w:r>
        <w:rPr>
          <w:lang w:val="pl-PL"/>
        </w:rPr>
        <w:t xml:space="preserve"> napisane w GLSL lub </w:t>
      </w:r>
      <w:proofErr w:type="spellStart"/>
      <w:r>
        <w:rPr>
          <w:lang w:val="pl-PL"/>
        </w:rPr>
        <w:t>Cg</w:t>
      </w:r>
      <w:proofErr w:type="spellEnd"/>
      <w:r>
        <w:rPr>
          <w:lang w:val="pl-PL"/>
        </w:rPr>
        <w:t xml:space="preserve">. </w:t>
      </w:r>
      <w:proofErr w:type="spellStart"/>
      <w:r>
        <w:rPr>
          <w:lang w:val="pl-PL"/>
        </w:rPr>
        <w:t>Shader</w:t>
      </w:r>
      <w:proofErr w:type="spellEnd"/>
      <w:r>
        <w:rPr>
          <w:lang w:val="pl-PL"/>
        </w:rPr>
        <w:t xml:space="preserve"> może obsługiwać wiele wariantów a także zapewniać implementację </w:t>
      </w:r>
      <w:proofErr w:type="spellStart"/>
      <w:r>
        <w:rPr>
          <w:lang w:val="pl-PL"/>
        </w:rPr>
        <w:t>fallback</w:t>
      </w:r>
      <w:proofErr w:type="spellEnd"/>
      <w:r>
        <w:rPr>
          <w:lang w:val="pl-PL"/>
        </w:rPr>
        <w:t xml:space="preserve"> </w:t>
      </w:r>
      <w:proofErr w:type="spellStart"/>
      <w:r>
        <w:rPr>
          <w:lang w:val="pl-PL"/>
        </w:rPr>
        <w:t>shadera</w:t>
      </w:r>
      <w:proofErr w:type="spellEnd"/>
      <w:r>
        <w:rPr>
          <w:lang w:val="pl-PL"/>
        </w:rPr>
        <w:t xml:space="preserve">, co pozwala Unity na wybranie najlepszego </w:t>
      </w:r>
      <w:proofErr w:type="spellStart"/>
      <w:r>
        <w:rPr>
          <w:lang w:val="pl-PL"/>
        </w:rPr>
        <w:t>shadera</w:t>
      </w:r>
      <w:proofErr w:type="spellEnd"/>
      <w:r>
        <w:rPr>
          <w:lang w:val="pl-PL"/>
        </w:rPr>
        <w:t xml:space="preserve"> dla danej karty graficznej a w przypadku braku wymaganej funkcjonalności wycofanie się do </w:t>
      </w:r>
      <w:proofErr w:type="spellStart"/>
      <w:r>
        <w:rPr>
          <w:lang w:val="pl-PL"/>
        </w:rPr>
        <w:t>shadera</w:t>
      </w:r>
      <w:proofErr w:type="spellEnd"/>
      <w:r>
        <w:rPr>
          <w:lang w:val="pl-PL"/>
        </w:rPr>
        <w:t xml:space="preserve"> zapasowego, który może poświęcać funkcjonalność w celu polepszenia wydajności aplikacji.</w:t>
      </w:r>
    </w:p>
    <w:p w:rsidR="006F4F3F" w:rsidRDefault="006F4F3F" w:rsidP="006F4F3F">
      <w:pPr>
        <w:ind w:firstLine="720"/>
        <w:rPr>
          <w:lang w:val="pl-PL"/>
        </w:rPr>
      </w:pPr>
      <w:r>
        <w:rPr>
          <w:lang w:val="pl-PL"/>
        </w:rPr>
        <w:t xml:space="preserve">Programowanie odbywa się w jednym z trzech języków wspieranych przez silnik. Programiści mogą używać </w:t>
      </w:r>
      <w:proofErr w:type="spellStart"/>
      <w:r>
        <w:rPr>
          <w:lang w:val="pl-PL"/>
        </w:rPr>
        <w:t>UnityScript</w:t>
      </w:r>
      <w:proofErr w:type="spellEnd"/>
      <w:r>
        <w:rPr>
          <w:lang w:val="pl-PL"/>
        </w:rPr>
        <w:t xml:space="preserve"> (język podobny do </w:t>
      </w:r>
      <w:proofErr w:type="spellStart"/>
      <w:r>
        <w:rPr>
          <w:lang w:val="pl-PL"/>
        </w:rPr>
        <w:t>JavaScript</w:t>
      </w:r>
      <w:proofErr w:type="spellEnd"/>
      <w:r>
        <w:rPr>
          <w:lang w:val="pl-PL"/>
        </w:rPr>
        <w:t xml:space="preserve">), C# lub </w:t>
      </w:r>
      <w:proofErr w:type="spellStart"/>
      <w:r>
        <w:rPr>
          <w:lang w:val="pl-PL"/>
        </w:rPr>
        <w:t>Boo</w:t>
      </w:r>
      <w:proofErr w:type="spellEnd"/>
      <w:r>
        <w:rPr>
          <w:lang w:val="pl-PL"/>
        </w:rPr>
        <w:t xml:space="preserve"> (język ze składnią zbliżoną do </w:t>
      </w:r>
      <w:proofErr w:type="spellStart"/>
      <w:r>
        <w:rPr>
          <w:lang w:val="pl-PL"/>
        </w:rPr>
        <w:t>Pythona</w:t>
      </w:r>
      <w:proofErr w:type="spellEnd"/>
      <w:r>
        <w:rPr>
          <w:lang w:val="pl-PL"/>
        </w:rPr>
        <w:t xml:space="preserve">). Od wersji Unity 3.0 silnik rozpowszechniany jest ze zindywidualizowaną wersją </w:t>
      </w:r>
      <w:proofErr w:type="spellStart"/>
      <w:r>
        <w:rPr>
          <w:lang w:val="pl-PL"/>
        </w:rPr>
        <w:t>MonoDevelop</w:t>
      </w:r>
      <w:proofErr w:type="spellEnd"/>
      <w:r>
        <w:rPr>
          <w:lang w:val="pl-PL"/>
        </w:rPr>
        <w:t xml:space="preserve"> pomagającą w debugowaniu skryptów.</w:t>
      </w:r>
    </w:p>
    <w:p w:rsidR="007F2914" w:rsidRDefault="006F4F3F" w:rsidP="006F4F3F">
      <w:pPr>
        <w:ind w:firstLine="720"/>
        <w:rPr>
          <w:lang w:val="pl-PL"/>
        </w:rPr>
      </w:pPr>
      <w:r w:rsidRPr="007F2914">
        <w:rPr>
          <w:lang w:val="pl-PL"/>
        </w:rPr>
        <w:t xml:space="preserve"> </w:t>
      </w:r>
      <w:r>
        <w:rPr>
          <w:lang w:val="pl-PL"/>
        </w:rPr>
        <w:t xml:space="preserve">Unity wspiera wiele platform sprzętowych. Deweloperzy mają kontrolę nad wieloma aspektami dystrybucji swoich aplikacji na platformy takie jak przeglądarki, komputery osobiste, konsole, telefony komórkowe i tablety. Unity pozwala na wybranie szczegółów kompresji tekstur i rozdzielczości dla każdej ze wspieranych platform. Aktualnie wspierane są platformy takie jak </w:t>
      </w:r>
      <w:proofErr w:type="spellStart"/>
      <w:r w:rsidR="007F2914" w:rsidRPr="007F2914">
        <w:rPr>
          <w:lang w:val="pl-PL"/>
        </w:rPr>
        <w:t>BlackBerry</w:t>
      </w:r>
      <w:proofErr w:type="spellEnd"/>
      <w:r w:rsidR="007F2914" w:rsidRPr="007F2914">
        <w:rPr>
          <w:lang w:val="pl-PL"/>
        </w:rPr>
        <w:t xml:space="preserve"> 10, Windows 8, Windows Phone 8, Windows, Mac, Linux, Android, </w:t>
      </w:r>
      <w:proofErr w:type="spellStart"/>
      <w:r w:rsidR="007F2914" w:rsidRPr="007F2914">
        <w:rPr>
          <w:lang w:val="pl-PL"/>
        </w:rPr>
        <w:t>iOS</w:t>
      </w:r>
      <w:proofErr w:type="spellEnd"/>
      <w:r w:rsidR="007F2914" w:rsidRPr="007F2914">
        <w:rPr>
          <w:lang w:val="pl-PL"/>
        </w:rPr>
        <w:t xml:space="preserve">, Unity Web Player, Adobe Flash, </w:t>
      </w:r>
      <w:proofErr w:type="spellStart"/>
      <w:r w:rsidR="007F2914" w:rsidRPr="007F2914">
        <w:rPr>
          <w:lang w:val="pl-PL"/>
        </w:rPr>
        <w:t>PlayStation</w:t>
      </w:r>
      <w:proofErr w:type="spellEnd"/>
      <w:r w:rsidR="007F2914" w:rsidRPr="007F2914">
        <w:rPr>
          <w:lang w:val="pl-PL"/>
        </w:rPr>
        <w:t xml:space="preserve"> 3, </w:t>
      </w:r>
      <w:proofErr w:type="spellStart"/>
      <w:r w:rsidR="007F2914" w:rsidRPr="007F2914">
        <w:rPr>
          <w:lang w:val="pl-PL"/>
        </w:rPr>
        <w:t>PlayS</w:t>
      </w:r>
      <w:r>
        <w:rPr>
          <w:lang w:val="pl-PL"/>
        </w:rPr>
        <w:t>tation</w:t>
      </w:r>
      <w:proofErr w:type="spellEnd"/>
      <w:r>
        <w:rPr>
          <w:lang w:val="pl-PL"/>
        </w:rPr>
        <w:t xml:space="preserve"> Vita, Xbox 360, Wii U oraz</w:t>
      </w:r>
      <w:r w:rsidR="007F2914" w:rsidRPr="007F2914">
        <w:rPr>
          <w:lang w:val="pl-PL"/>
        </w:rPr>
        <w:t xml:space="preserve"> Wii.</w:t>
      </w:r>
      <w:r>
        <w:rPr>
          <w:lang w:val="pl-PL"/>
        </w:rPr>
        <w:t xml:space="preserve"> W następnej </w:t>
      </w:r>
      <w:r>
        <w:rPr>
          <w:lang w:val="pl-PL"/>
        </w:rPr>
        <w:lastRenderedPageBreak/>
        <w:t xml:space="preserve">wersji silnika zapowiedziano wsparcie dla urządzeń </w:t>
      </w:r>
      <w:proofErr w:type="spellStart"/>
      <w:r w:rsidR="007F2914" w:rsidRPr="007F2914">
        <w:rPr>
          <w:lang w:val="pl-PL"/>
        </w:rPr>
        <w:t>PlayStation</w:t>
      </w:r>
      <w:proofErr w:type="spellEnd"/>
      <w:r w:rsidR="007F2914" w:rsidRPr="007F2914">
        <w:rPr>
          <w:lang w:val="pl-PL"/>
        </w:rPr>
        <w:t xml:space="preserve"> 4 </w:t>
      </w:r>
      <w:r>
        <w:rPr>
          <w:lang w:val="pl-PL"/>
        </w:rPr>
        <w:t>oraz</w:t>
      </w:r>
      <w:r w:rsidR="007F2914" w:rsidRPr="007F2914">
        <w:rPr>
          <w:lang w:val="pl-PL"/>
        </w:rPr>
        <w:t xml:space="preserve"> Xbox One.</w:t>
      </w:r>
    </w:p>
    <w:p w:rsidR="00C554C2" w:rsidRDefault="006F4F3F" w:rsidP="00B56AEA">
      <w:pPr>
        <w:ind w:firstLine="720"/>
        <w:rPr>
          <w:lang w:val="pl-PL"/>
        </w:rPr>
      </w:pPr>
      <w:r>
        <w:rPr>
          <w:lang w:val="pl-PL"/>
        </w:rPr>
        <w:t xml:space="preserve">Unity posiada też wbudowane wsparcie dla silnika fizycznego </w:t>
      </w:r>
      <w:proofErr w:type="spellStart"/>
      <w:r>
        <w:rPr>
          <w:lang w:val="pl-PL"/>
        </w:rPr>
        <w:t>PhysX</w:t>
      </w:r>
      <w:proofErr w:type="spellEnd"/>
      <w:r>
        <w:rPr>
          <w:lang w:val="pl-PL"/>
        </w:rPr>
        <w:t xml:space="preserve"> firmy </w:t>
      </w:r>
      <w:proofErr w:type="spellStart"/>
      <w:r>
        <w:rPr>
          <w:lang w:val="pl-PL"/>
        </w:rPr>
        <w:t>Nvidia</w:t>
      </w:r>
      <w:proofErr w:type="spellEnd"/>
      <w:r>
        <w:rPr>
          <w:lang w:val="pl-PL"/>
        </w:rPr>
        <w:t xml:space="preserve"> z zaimplementowanym wsparciem dla symulacji tkanin w czasie rzeczywistym, </w:t>
      </w:r>
      <w:proofErr w:type="spellStart"/>
      <w:r>
        <w:rPr>
          <w:lang w:val="pl-PL"/>
        </w:rPr>
        <w:t>raycastów</w:t>
      </w:r>
      <w:proofErr w:type="spellEnd"/>
      <w:r>
        <w:rPr>
          <w:lang w:val="pl-PL"/>
        </w:rPr>
        <w:t xml:space="preserve"> z </w:t>
      </w:r>
      <w:r w:rsidR="00B56AEA">
        <w:rPr>
          <w:lang w:val="pl-PL"/>
        </w:rPr>
        <w:t xml:space="preserve">parametrem szerokości oraz obsługi warstw kolizyjnych. Unity 4.3 wprowadziło też obsługę obiektów fizycznych Box2D do wykorzystania w grach dwuwymiarowych. </w:t>
      </w:r>
    </w:p>
    <w:p w:rsidR="003B1252" w:rsidRDefault="003B1252" w:rsidP="003B1252">
      <w:pPr>
        <w:pStyle w:val="Nagwek2"/>
        <w:rPr>
          <w:ins w:id="35" w:author="Łukasz Rauch" w:date="2014-07-24T07:59:00Z"/>
          <w:lang w:val="pl-PL"/>
        </w:rPr>
      </w:pPr>
      <w:ins w:id="36" w:author="Łukasz Rauch" w:date="2014-07-24T07:59:00Z">
        <w:r>
          <w:rPr>
            <w:lang w:val="pl-PL"/>
          </w:rPr>
          <w:t>C++</w:t>
        </w:r>
      </w:ins>
    </w:p>
    <w:p w:rsidR="003B1252" w:rsidRDefault="003B1252" w:rsidP="003B1252">
      <w:pPr>
        <w:pStyle w:val="Nagwek2"/>
        <w:rPr>
          <w:ins w:id="37" w:author="Łukasz Rauch" w:date="2014-07-24T07:59:00Z"/>
          <w:lang w:val="pl-PL"/>
        </w:rPr>
      </w:pPr>
      <w:proofErr w:type="spellStart"/>
      <w:ins w:id="38" w:author="Łukasz Rauch" w:date="2014-07-24T07:59:00Z">
        <w:r>
          <w:rPr>
            <w:lang w:val="pl-PL"/>
          </w:rPr>
          <w:t>jMonkey</w:t>
        </w:r>
        <w:proofErr w:type="spellEnd"/>
      </w:ins>
    </w:p>
    <w:p w:rsidR="00DF721E" w:rsidRPr="003545D7" w:rsidRDefault="00DF721E" w:rsidP="003545D7">
      <w:pPr>
        <w:rPr>
          <w:lang w:val="pl-PL"/>
        </w:rPr>
      </w:pPr>
    </w:p>
    <w:p w:rsidR="00026143" w:rsidRPr="00605BF8" w:rsidRDefault="00605BF8" w:rsidP="00026143">
      <w:pPr>
        <w:pStyle w:val="Nagwek2"/>
        <w:rPr>
          <w:lang w:val="pl-PL"/>
        </w:rPr>
      </w:pPr>
      <w:bookmarkStart w:id="39" w:name="_Toc393950567"/>
      <w:r>
        <w:rPr>
          <w:lang w:val="pl-PL"/>
        </w:rPr>
        <w:t>Web/</w:t>
      </w:r>
      <w:r w:rsidRPr="00605BF8">
        <w:rPr>
          <w:lang w:val="pl-PL"/>
        </w:rPr>
        <w:t>HTML5</w:t>
      </w:r>
      <w:del w:id="40" w:author="Łukasz Rauch" w:date="2014-07-24T07:59:00Z">
        <w:r w:rsidDel="0053464D">
          <w:rPr>
            <w:lang w:val="pl-PL"/>
          </w:rPr>
          <w:delText>/</w:delText>
        </w:r>
        <w:r w:rsidRPr="00605BF8" w:rsidDel="0053464D">
          <w:rPr>
            <w:lang w:val="pl-PL"/>
          </w:rPr>
          <w:delText>Flash</w:delText>
        </w:r>
      </w:del>
      <w:bookmarkEnd w:id="39"/>
    </w:p>
    <w:p w:rsidR="00A74386" w:rsidRDefault="003B1252" w:rsidP="00026143">
      <w:pPr>
        <w:pStyle w:val="Nagwek2"/>
        <w:rPr>
          <w:ins w:id="41" w:author="Łukasz Rauch" w:date="2014-07-24T07:59:00Z"/>
          <w:lang w:val="pl-PL"/>
        </w:rPr>
      </w:pPr>
      <w:bookmarkStart w:id="42" w:name="_Toc393950568"/>
      <w:bookmarkEnd w:id="42"/>
      <w:ins w:id="43" w:author="Łukasz Rauch" w:date="2014-07-24T07:59:00Z">
        <w:r w:rsidRPr="00605BF8">
          <w:rPr>
            <w:lang w:val="pl-PL"/>
          </w:rPr>
          <w:t>Flash</w:t>
        </w:r>
      </w:ins>
    </w:p>
    <w:p w:rsidR="003B1252" w:rsidRPr="003B1252" w:rsidRDefault="003B1252" w:rsidP="003B1252">
      <w:pPr>
        <w:pStyle w:val="Nagwek2"/>
        <w:rPr>
          <w:lang w:val="pl-PL"/>
        </w:rPr>
      </w:pPr>
      <w:ins w:id="44" w:author="Łukasz Rauch" w:date="2014-07-24T07:59:00Z">
        <w:r>
          <w:rPr>
            <w:lang w:val="pl-PL"/>
          </w:rPr>
          <w:t>Podsumowanie</w:t>
        </w:r>
      </w:ins>
    </w:p>
    <w:p w:rsidR="004C30BF" w:rsidRDefault="004C30BF" w:rsidP="004C30BF">
      <w:pPr>
        <w:rPr>
          <w:lang w:val="pl-PL"/>
        </w:rPr>
      </w:pPr>
    </w:p>
    <w:p w:rsidR="004C30BF" w:rsidRDefault="004C30BF" w:rsidP="004C30BF">
      <w:pPr>
        <w:pStyle w:val="Nagwek1"/>
        <w:rPr>
          <w:lang w:val="pl-PL"/>
        </w:rPr>
      </w:pPr>
      <w:bookmarkStart w:id="45" w:name="_Toc393950569"/>
      <w:r>
        <w:rPr>
          <w:lang w:val="pl-PL"/>
        </w:rPr>
        <w:lastRenderedPageBreak/>
        <w:t>Wymagania przed-implementacyjne</w:t>
      </w:r>
      <w:bookmarkEnd w:id="45"/>
    </w:p>
    <w:p w:rsidR="004C30BF" w:rsidRDefault="004C30BF" w:rsidP="004C30BF">
      <w:pPr>
        <w:rPr>
          <w:lang w:val="pl-PL"/>
        </w:rPr>
      </w:pPr>
    </w:p>
    <w:p w:rsidR="004C30BF" w:rsidRDefault="004C30BF" w:rsidP="004C30BF">
      <w:pPr>
        <w:ind w:firstLine="432"/>
        <w:rPr>
          <w:lang w:val="pl-PL"/>
        </w:rPr>
      </w:pPr>
      <w:r>
        <w:rPr>
          <w:lang w:val="pl-PL"/>
        </w:rPr>
        <w:t xml:space="preserve">Implementowane aplikacje testowe były tworzone w systemie Windows 7 i aktualizowane w systemie kontroli wersji git. Nie pozwalało to jednak na uruchamianie aplikacji na urządzeniach z systemami typu </w:t>
      </w:r>
      <w:proofErr w:type="spellStart"/>
      <w:r>
        <w:rPr>
          <w:lang w:val="pl-PL"/>
        </w:rPr>
        <w:t>iPhone</w:t>
      </w:r>
      <w:proofErr w:type="spellEnd"/>
      <w:r>
        <w:rPr>
          <w:lang w:val="pl-PL"/>
        </w:rPr>
        <w:t xml:space="preserve"> bądź Windows Phone 8, które do poprawnej kompilacji pliku binarnego stawiają dodatkowe wymagania pod względem bibliotek, które można znaleźć jedynie w systemach OS X lub Windows 8. Poniższe działy traktują o </w:t>
      </w:r>
      <w:r w:rsidR="007370CC">
        <w:rPr>
          <w:lang w:val="pl-PL"/>
        </w:rPr>
        <w:t>sposobie, który</w:t>
      </w:r>
      <w:r>
        <w:rPr>
          <w:lang w:val="pl-PL"/>
        </w:rPr>
        <w:t xml:space="preserve"> został zastosowany</w:t>
      </w:r>
      <w:r w:rsidR="007370CC">
        <w:rPr>
          <w:lang w:val="pl-PL"/>
        </w:rPr>
        <w:t xml:space="preserve"> w celu pominięcia tych wymagań, a także o konfiguracji poszczególnych środowisk.</w:t>
      </w:r>
    </w:p>
    <w:p w:rsidR="007370CC" w:rsidRDefault="007370CC" w:rsidP="007370CC">
      <w:pPr>
        <w:pStyle w:val="Nagwek2"/>
        <w:rPr>
          <w:lang w:val="pl-PL"/>
        </w:rPr>
      </w:pPr>
      <w:bookmarkStart w:id="46" w:name="_Toc393950570"/>
      <w:r>
        <w:rPr>
          <w:lang w:val="pl-PL"/>
        </w:rPr>
        <w:t>Android</w:t>
      </w:r>
      <w:bookmarkEnd w:id="46"/>
    </w:p>
    <w:p w:rsidR="0026439F" w:rsidRPr="0026439F" w:rsidRDefault="0026439F" w:rsidP="0026439F">
      <w:pPr>
        <w:rPr>
          <w:lang w:val="pl-PL"/>
        </w:rPr>
      </w:pPr>
    </w:p>
    <w:p w:rsidR="0026439F" w:rsidRDefault="0026439F" w:rsidP="00B6585B">
      <w:pPr>
        <w:ind w:firstLine="360"/>
        <w:rPr>
          <w:lang w:val="pl-PL"/>
        </w:rPr>
      </w:pPr>
      <w:r>
        <w:rPr>
          <w:lang w:val="pl-PL"/>
        </w:rPr>
        <w:t>W celu tworzenia aplikacji na telefony oparte o system Android następujące kryteria muszą być spełnione:</w:t>
      </w:r>
    </w:p>
    <w:p w:rsidR="0026439F" w:rsidRDefault="0026439F" w:rsidP="0026439F">
      <w:pPr>
        <w:pStyle w:val="Akapitzlist"/>
        <w:numPr>
          <w:ilvl w:val="0"/>
          <w:numId w:val="20"/>
        </w:numPr>
        <w:rPr>
          <w:lang w:val="pl-PL"/>
        </w:rPr>
      </w:pPr>
      <w:r>
        <w:rPr>
          <w:lang w:val="pl-PL"/>
        </w:rPr>
        <w:t>Zainstalowane Android SDK</w:t>
      </w:r>
    </w:p>
    <w:p w:rsidR="0026439F" w:rsidRPr="0026439F" w:rsidRDefault="0026439F" w:rsidP="0026439F">
      <w:pPr>
        <w:pStyle w:val="Akapitzlist"/>
        <w:numPr>
          <w:ilvl w:val="0"/>
          <w:numId w:val="20"/>
        </w:numPr>
        <w:rPr>
          <w:lang w:val="pl-PL"/>
        </w:rPr>
      </w:pPr>
      <w:r w:rsidRPr="0026439F">
        <w:rPr>
          <w:lang w:val="pl-PL"/>
        </w:rPr>
        <w:t>Telefon z włączonymi opcjami programisty</w:t>
      </w:r>
    </w:p>
    <w:p w:rsidR="0026439F" w:rsidRPr="0026439F" w:rsidRDefault="0026439F" w:rsidP="0026439F">
      <w:pPr>
        <w:rPr>
          <w:lang w:val="pl-PL"/>
        </w:rPr>
      </w:pPr>
    </w:p>
    <w:p w:rsidR="007370CC" w:rsidRDefault="0026439F" w:rsidP="00B12F15">
      <w:pPr>
        <w:pStyle w:val="Nagwek3"/>
        <w:rPr>
          <w:lang w:val="pl-PL"/>
        </w:rPr>
      </w:pPr>
      <w:bookmarkStart w:id="47" w:name="_Toc393950571"/>
      <w:r>
        <w:rPr>
          <w:lang w:val="pl-PL"/>
        </w:rPr>
        <w:t>Instalacja Android SDK oraz konfiguracja Unity</w:t>
      </w:r>
      <w:bookmarkEnd w:id="47"/>
    </w:p>
    <w:p w:rsidR="00B6585B" w:rsidRPr="00B6585B" w:rsidRDefault="00B6585B" w:rsidP="00B6585B">
      <w:pPr>
        <w:rPr>
          <w:lang w:val="pl-PL"/>
        </w:rPr>
      </w:pPr>
    </w:p>
    <w:p w:rsidR="007370CC" w:rsidRDefault="007370CC" w:rsidP="00E378B4">
      <w:pPr>
        <w:ind w:firstLine="576"/>
        <w:rPr>
          <w:lang w:val="pl-PL"/>
        </w:rPr>
      </w:pPr>
      <w:r>
        <w:rPr>
          <w:lang w:val="pl-PL"/>
        </w:rPr>
        <w:t>W celu tworzenia aplikacji na urządzenia z systemem Android wymagane</w:t>
      </w:r>
      <w:r w:rsidR="00E378B4">
        <w:rPr>
          <w:lang w:val="pl-PL"/>
        </w:rPr>
        <w:t xml:space="preserve"> jest zainstalowanie Android SDK. Najwygodniejszym rozwiązaniem jest pobranie tegoż w paczce ADT </w:t>
      </w:r>
      <w:proofErr w:type="spellStart"/>
      <w:r w:rsidR="00E378B4">
        <w:rPr>
          <w:lang w:val="pl-PL"/>
        </w:rPr>
        <w:t>Eclipse</w:t>
      </w:r>
      <w:proofErr w:type="spellEnd"/>
      <w:r w:rsidR="00E378B4">
        <w:rPr>
          <w:lang w:val="pl-PL"/>
        </w:rPr>
        <w:t xml:space="preserve"> Bundle wraz z skonfigurowanym IDE </w:t>
      </w:r>
      <w:proofErr w:type="spellStart"/>
      <w:r w:rsidR="00E378B4">
        <w:rPr>
          <w:lang w:val="pl-PL"/>
        </w:rPr>
        <w:t>Eclipse</w:t>
      </w:r>
      <w:proofErr w:type="spellEnd"/>
      <w:r w:rsidR="00E378B4">
        <w:rPr>
          <w:lang w:val="pl-PL"/>
        </w:rPr>
        <w:t>.</w:t>
      </w:r>
    </w:p>
    <w:p w:rsidR="00E378B4" w:rsidRPr="00EB5CBD" w:rsidRDefault="00E378B4" w:rsidP="00E378B4">
      <w:pPr>
        <w:ind w:firstLine="576"/>
        <w:rPr>
          <w:lang w:val="pl-PL"/>
        </w:rPr>
      </w:pPr>
      <w:r>
        <w:rPr>
          <w:lang w:val="pl-PL"/>
        </w:rPr>
        <w:t xml:space="preserve">Po pobraniu paczki należy ją wypakować i przystąpić do konfiguracji oraz pobrania odpowiednich platform, narzędzi oraz wersji Androida. W tym celu należy uruchomić program </w:t>
      </w:r>
      <w:r w:rsidR="00EB5CBD">
        <w:rPr>
          <w:rFonts w:hint="eastAsia"/>
          <w:lang w:val="pl-PL"/>
        </w:rPr>
        <w:t>„</w:t>
      </w:r>
      <w:r w:rsidR="00EB5CBD">
        <w:rPr>
          <w:lang w:val="pl-PL"/>
        </w:rPr>
        <w:t>SDK Manager</w:t>
      </w:r>
      <w:r w:rsidR="00EB5CBD">
        <w:rPr>
          <w:rFonts w:hint="eastAsia"/>
          <w:lang w:val="pl-PL"/>
        </w:rPr>
        <w:t>”</w:t>
      </w:r>
      <w:r w:rsidR="00EB5CBD">
        <w:rPr>
          <w:lang w:val="pl-PL"/>
        </w:rPr>
        <w:t xml:space="preserve">dostarczony w paczce. Po uruchomieniu należy wybrać interesujące nas platformy i narzędzia, w tym przypadku </w:t>
      </w:r>
      <w:r w:rsidR="00EB5CBD">
        <w:rPr>
          <w:rFonts w:hint="eastAsia"/>
          <w:lang w:val="pl-PL"/>
        </w:rPr>
        <w:t>„</w:t>
      </w:r>
      <w:r w:rsidR="00EB5CBD">
        <w:rPr>
          <w:lang w:val="pl-PL"/>
        </w:rPr>
        <w:t>Android 4.2.2 (API17)</w:t>
      </w:r>
      <w:r w:rsidR="00EB5CBD">
        <w:rPr>
          <w:rFonts w:hint="eastAsia"/>
          <w:lang w:val="pl-PL"/>
        </w:rPr>
        <w:t>”</w:t>
      </w:r>
      <w:r w:rsidR="00EB5CBD">
        <w:rPr>
          <w:lang w:val="pl-PL"/>
        </w:rPr>
        <w:t xml:space="preserve">, oraz zainstalować </w:t>
      </w:r>
      <w:r w:rsidR="00EB5CBD">
        <w:rPr>
          <w:rFonts w:hint="eastAsia"/>
          <w:lang w:val="pl-PL"/>
        </w:rPr>
        <w:t>„</w:t>
      </w:r>
      <w:r w:rsidR="00EB5CBD">
        <w:rPr>
          <w:lang w:val="pl-PL"/>
        </w:rPr>
        <w:t>Google USB Driver</w:t>
      </w:r>
      <w:r w:rsidR="00EB5CBD">
        <w:rPr>
          <w:rFonts w:hint="eastAsia"/>
          <w:lang w:val="pl-PL"/>
        </w:rPr>
        <w:t>”</w:t>
      </w:r>
      <w:r w:rsidR="00EB5CBD">
        <w:rPr>
          <w:lang w:val="pl-PL"/>
        </w:rPr>
        <w:t xml:space="preserve">z </w:t>
      </w:r>
      <w:del w:id="48" w:author="Łukasz Rauch" w:date="2014-07-24T08:03:00Z">
        <w:r w:rsidR="00EB5CBD" w:rsidDel="00C33347">
          <w:rPr>
            <w:lang w:val="pl-PL"/>
          </w:rPr>
          <w:delText>pazcki</w:delText>
        </w:r>
      </w:del>
      <w:ins w:id="49" w:author="Łukasz Rauch" w:date="2014-07-24T08:03:00Z">
        <w:r w:rsidR="00C33347">
          <w:rPr>
            <w:lang w:val="pl-PL"/>
          </w:rPr>
          <w:t>paczki</w:t>
        </w:r>
      </w:ins>
      <w:r w:rsidR="00EB5CBD">
        <w:rPr>
          <w:lang w:val="pl-PL"/>
        </w:rPr>
        <w:t xml:space="preserve"> </w:t>
      </w:r>
      <w:r w:rsidR="00EB5CBD">
        <w:rPr>
          <w:rFonts w:hint="eastAsia"/>
          <w:lang w:val="pl-PL"/>
        </w:rPr>
        <w:t>„</w:t>
      </w:r>
      <w:r w:rsidR="00EB5CBD">
        <w:rPr>
          <w:lang w:val="pl-PL"/>
        </w:rPr>
        <w:t>Extra</w:t>
      </w:r>
      <w:r w:rsidR="00EB5CBD">
        <w:rPr>
          <w:rFonts w:hint="eastAsia"/>
          <w:lang w:val="pl-PL"/>
        </w:rPr>
        <w:t>”</w:t>
      </w:r>
      <w:r w:rsidR="00EB5CBD">
        <w:rPr>
          <w:lang w:val="pl-PL"/>
        </w:rPr>
        <w:t xml:space="preserve">. </w:t>
      </w:r>
    </w:p>
    <w:p w:rsidR="00EB5CBD" w:rsidRDefault="00C33347" w:rsidP="00E378B4">
      <w:pPr>
        <w:ind w:firstLine="576"/>
        <w:rPr>
          <w:lang w:val="pl-PL"/>
        </w:rPr>
      </w:pPr>
      <w:r>
        <w:rPr>
          <w:noProof/>
          <w:lang w:val="pl-PL" w:eastAsia="pl-PL" w:bidi="ar-SA"/>
        </w:rPr>
        <w:lastRenderedPageBreak/>
        <w:drawing>
          <wp:inline distT="0" distB="0" distL="0" distR="0">
            <wp:extent cx="5972175" cy="431927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175" cy="4319270"/>
                    </a:xfrm>
                    <a:prstGeom prst="rect">
                      <a:avLst/>
                    </a:prstGeom>
                    <a:noFill/>
                    <a:ln w="9525">
                      <a:noFill/>
                      <a:miter lim="800000"/>
                      <a:headEnd/>
                      <a:tailEnd/>
                    </a:ln>
                  </pic:spPr>
                </pic:pic>
              </a:graphicData>
            </a:graphic>
          </wp:inline>
        </w:drawing>
      </w:r>
      <w:r w:rsidR="009A6390">
        <w:rPr>
          <w:noProof/>
        </w:rPr>
        <w:pict>
          <v:shape id="_x0000_s1042" type="#_x0000_t202" style="position:absolute;left:0;text-align:left;margin-left:11.05pt;margin-top:359.3pt;width:470.25pt;height:.05pt;z-index:251707392;mso-position-horizontal-relative:text;mso-position-vertical-relative:text" stroked="f">
            <v:textbox style="mso-fit-shape-to-text:t" inset="0,0,0,0">
              <w:txbxContent>
                <w:p w:rsidR="009A6390" w:rsidRPr="00EE501E" w:rsidRDefault="009A6390" w:rsidP="004F4434">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3</w:t>
                  </w:r>
                  <w:r>
                    <w:rPr>
                      <w:noProof/>
                    </w:rPr>
                    <w:fldChar w:fldCharType="end"/>
                  </w:r>
                  <w:r w:rsidRPr="00EE501E">
                    <w:rPr>
                      <w:lang w:val="pl-PL"/>
                    </w:rPr>
                    <w:t>Narzędzie SDK Manager gotowe do pobrania Android 4.2.2</w:t>
                  </w:r>
                </w:p>
              </w:txbxContent>
            </v:textbox>
          </v:shape>
        </w:pict>
      </w: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EB5CBD" w:rsidRDefault="00EB5CBD" w:rsidP="00E378B4">
      <w:pPr>
        <w:ind w:firstLine="576"/>
        <w:rPr>
          <w:noProof/>
          <w:lang w:val="pl-PL" w:eastAsia="en-US" w:bidi="ar-SA"/>
        </w:rPr>
      </w:pPr>
    </w:p>
    <w:p w:rsidR="00EB5CBD" w:rsidRPr="007370CC" w:rsidRDefault="00EB5CBD" w:rsidP="00E378B4">
      <w:pPr>
        <w:ind w:firstLine="576"/>
        <w:rPr>
          <w:lang w:val="pl-PL"/>
        </w:rPr>
      </w:pPr>
    </w:p>
    <w:p w:rsidR="004C30BF" w:rsidRDefault="004C30BF"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EB5CBD" w:rsidRDefault="00EB5CBD" w:rsidP="004C30BF">
      <w:pPr>
        <w:ind w:firstLine="432"/>
        <w:rPr>
          <w:lang w:val="pl-PL"/>
        </w:rPr>
      </w:pPr>
      <w:r>
        <w:rPr>
          <w:lang w:val="pl-PL"/>
        </w:rPr>
        <w:t>Po przeczytaniu i zatwierdzeniu licencji program powinien przystąpić do pobierania wskazanych paczek:</w:t>
      </w:r>
    </w:p>
    <w:p w:rsidR="004F4434" w:rsidRDefault="004F4434" w:rsidP="004C30BF">
      <w:pPr>
        <w:ind w:firstLine="432"/>
        <w:rPr>
          <w:lang w:val="pl-PL"/>
        </w:rPr>
      </w:pPr>
      <w:r>
        <w:rPr>
          <w:noProof/>
          <w:lang w:val="pl-PL" w:eastAsia="pl-PL" w:bidi="ar-SA"/>
        </w:rPr>
        <w:drawing>
          <wp:anchor distT="0" distB="0" distL="114300" distR="114300" simplePos="0" relativeHeight="251708416" behindDoc="1" locked="0" layoutInCell="1" allowOverlap="1" wp14:anchorId="08E8A2E3" wp14:editId="5FBD9EFA">
            <wp:simplePos x="0" y="0"/>
            <wp:positionH relativeFrom="column">
              <wp:posOffset>294005</wp:posOffset>
            </wp:positionH>
            <wp:positionV relativeFrom="paragraph">
              <wp:posOffset>229500</wp:posOffset>
            </wp:positionV>
            <wp:extent cx="5970270" cy="1055370"/>
            <wp:effectExtent l="0" t="0" r="0" b="0"/>
            <wp:wrapNone/>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0270" cy="10553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4F4434" w:rsidRDefault="004F4434" w:rsidP="004C30BF">
      <w:pPr>
        <w:ind w:firstLine="432"/>
        <w:rPr>
          <w:lang w:val="pl-PL"/>
        </w:rPr>
      </w:pPr>
    </w:p>
    <w:p w:rsidR="004F4434" w:rsidRDefault="004F4434" w:rsidP="004C30BF">
      <w:pPr>
        <w:ind w:firstLine="432"/>
        <w:rPr>
          <w:lang w:val="pl-PL"/>
        </w:rPr>
      </w:pPr>
    </w:p>
    <w:p w:rsidR="00EB5CBD" w:rsidRDefault="00EB5CBD" w:rsidP="004C30BF">
      <w:pPr>
        <w:ind w:firstLine="432"/>
        <w:rPr>
          <w:lang w:val="pl-PL"/>
        </w:rPr>
      </w:pPr>
    </w:p>
    <w:p w:rsidR="004F4434" w:rsidRPr="00EE501E" w:rsidRDefault="004F4434" w:rsidP="004F4434">
      <w:pPr>
        <w:keepNext/>
        <w:ind w:firstLine="432"/>
        <w:rPr>
          <w:lang w:val="pl-PL"/>
        </w:rPr>
      </w:pPr>
    </w:p>
    <w:p w:rsidR="00EB5CBD" w:rsidRDefault="004F4434" w:rsidP="004F4434">
      <w:pPr>
        <w:pStyle w:val="Legenda"/>
        <w:rPr>
          <w:lang w:val="pl-PL"/>
        </w:rPr>
      </w:pPr>
      <w:r w:rsidRPr="00EE501E">
        <w:rPr>
          <w:lang w:val="pl-PL"/>
        </w:rPr>
        <w:t xml:space="preserve">Rysunek </w:t>
      </w:r>
      <w:r w:rsidR="0016470E">
        <w:fldChar w:fldCharType="begin"/>
      </w:r>
      <w:r w:rsidR="0016470E" w:rsidRPr="00EE501E">
        <w:rPr>
          <w:lang w:val="pl-PL"/>
        </w:rPr>
        <w:instrText xml:space="preserve"> SEQ Rysunek \* ARABIC </w:instrText>
      </w:r>
      <w:r w:rsidR="0016470E">
        <w:fldChar w:fldCharType="separate"/>
      </w:r>
      <w:r w:rsidR="004407CD" w:rsidRPr="00EE501E">
        <w:rPr>
          <w:noProof/>
          <w:lang w:val="pl-PL"/>
        </w:rPr>
        <w:t>4</w:t>
      </w:r>
      <w:r w:rsidR="0016470E">
        <w:rPr>
          <w:noProof/>
        </w:rPr>
        <w:fldChar w:fldCharType="end"/>
      </w:r>
      <w:r w:rsidRPr="00EE501E">
        <w:rPr>
          <w:lang w:val="pl-PL"/>
        </w:rPr>
        <w:t>Narzędzie SDK Manager</w:t>
      </w:r>
    </w:p>
    <w:p w:rsidR="00EB5CBD" w:rsidRDefault="00EB5CBD" w:rsidP="004C30BF">
      <w:pPr>
        <w:ind w:firstLine="432"/>
        <w:rPr>
          <w:lang w:val="pl-PL"/>
        </w:rPr>
      </w:pPr>
    </w:p>
    <w:p w:rsidR="00B26F96" w:rsidRDefault="004F4434" w:rsidP="004C30BF">
      <w:pPr>
        <w:ind w:firstLine="432"/>
        <w:rPr>
          <w:lang w:val="pl-PL"/>
        </w:rPr>
      </w:pPr>
      <w:r>
        <w:rPr>
          <w:lang w:val="pl-PL"/>
        </w:rPr>
        <w:t xml:space="preserve">Po ukończeniu działania narzędzia należy przejść do środowiska Unity i wskazać katalog z Android SDK. Wyboru dokonujemy w edytorze Unity w </w:t>
      </w:r>
      <w:proofErr w:type="spellStart"/>
      <w:r>
        <w:rPr>
          <w:lang w:val="pl-PL"/>
        </w:rPr>
        <w:t>manu</w:t>
      </w:r>
      <w:proofErr w:type="spellEnd"/>
      <w:r>
        <w:rPr>
          <w:lang w:val="pl-PL"/>
        </w:rPr>
        <w:t xml:space="preserve"> Edit-&gt;</w:t>
      </w:r>
      <w:proofErr w:type="spellStart"/>
      <w:r>
        <w:rPr>
          <w:lang w:val="pl-PL"/>
        </w:rPr>
        <w:t>Preferences</w:t>
      </w:r>
      <w:proofErr w:type="spellEnd"/>
      <w:r>
        <w:rPr>
          <w:lang w:val="pl-PL"/>
        </w:rPr>
        <w:t xml:space="preserve">… w zakładce </w:t>
      </w:r>
      <w:proofErr w:type="spellStart"/>
      <w:r>
        <w:rPr>
          <w:lang w:val="pl-PL"/>
        </w:rPr>
        <w:t>External</w:t>
      </w:r>
      <w:proofErr w:type="spellEnd"/>
      <w:r>
        <w:rPr>
          <w:lang w:val="pl-PL"/>
        </w:rPr>
        <w:t xml:space="preserve"> Tools:</w:t>
      </w:r>
    </w:p>
    <w:p w:rsidR="004F4434" w:rsidRDefault="009A6390" w:rsidP="004C30BF">
      <w:pPr>
        <w:ind w:firstLine="432"/>
        <w:rPr>
          <w:lang w:val="pl-PL"/>
        </w:rPr>
      </w:pPr>
      <w:r>
        <w:rPr>
          <w:noProof/>
        </w:rPr>
        <w:pict>
          <v:shape id="_x0000_s1043" type="#_x0000_t202" style="position:absolute;left:0;text-align:left;margin-left:63.4pt;margin-top:322.25pt;width:351.9pt;height:.05pt;z-index:251711488;mso-position-horizontal-relative:text;mso-position-vertical-relative:text" stroked="f">
            <v:textbox style="mso-fit-shape-to-text:t" inset="0,0,0,0">
              <w:txbxContent>
                <w:p w:rsidR="009A6390" w:rsidRPr="00706C38" w:rsidRDefault="009A6390" w:rsidP="004F4434">
                  <w:pPr>
                    <w:pStyle w:val="Legenda"/>
                    <w:rPr>
                      <w:noProof/>
                    </w:rPr>
                  </w:pPr>
                  <w:proofErr w:type="spellStart"/>
                  <w:r>
                    <w:t>Rysunek</w:t>
                  </w:r>
                  <w:proofErr w:type="spellEnd"/>
                  <w:r>
                    <w:t xml:space="preserve"> </w:t>
                  </w:r>
                  <w:fldSimple w:instr=" SEQ Rysunek \* ARABIC ">
                    <w:r>
                      <w:rPr>
                        <w:noProof/>
                      </w:rPr>
                      <w:t>5</w:t>
                    </w:r>
                  </w:fldSimple>
                  <w:r>
                    <w:t xml:space="preserve"> </w:t>
                  </w:r>
                  <w:proofErr w:type="spellStart"/>
                  <w:r>
                    <w:t>Zakładka</w:t>
                  </w:r>
                  <w:proofErr w:type="spellEnd"/>
                  <w:r>
                    <w:t xml:space="preserve"> External Tools z </w:t>
                  </w:r>
                  <w:proofErr w:type="spellStart"/>
                  <w:r>
                    <w:t>opcją</w:t>
                  </w:r>
                  <w:proofErr w:type="spellEnd"/>
                  <w:r>
                    <w:t xml:space="preserve"> Android SDK Location</w:t>
                  </w:r>
                </w:p>
              </w:txbxContent>
            </v:textbox>
          </v:shape>
        </w:pict>
      </w:r>
      <w:r w:rsidR="004F4434">
        <w:rPr>
          <w:noProof/>
          <w:lang w:val="pl-PL" w:eastAsia="pl-PL" w:bidi="ar-SA"/>
        </w:rPr>
        <w:drawing>
          <wp:anchor distT="0" distB="0" distL="114300" distR="114300" simplePos="0" relativeHeight="251709440" behindDoc="1" locked="0" layoutInCell="1" allowOverlap="1" wp14:anchorId="734BED28" wp14:editId="42D611E4">
            <wp:simplePos x="0" y="0"/>
            <wp:positionH relativeFrom="column">
              <wp:posOffset>805180</wp:posOffset>
            </wp:positionH>
            <wp:positionV relativeFrom="paragraph">
              <wp:posOffset>220345</wp:posOffset>
            </wp:positionV>
            <wp:extent cx="4469130" cy="3815080"/>
            <wp:effectExtent l="0" t="0" r="0" b="0"/>
            <wp:wrapNone/>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9130" cy="3815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4F4434" w:rsidP="004C30BF">
      <w:pPr>
        <w:ind w:firstLine="432"/>
        <w:rPr>
          <w:lang w:val="pl-PL"/>
        </w:rPr>
      </w:pPr>
    </w:p>
    <w:p w:rsidR="004F4434" w:rsidRDefault="00B12F15" w:rsidP="00B12F15">
      <w:pPr>
        <w:pStyle w:val="Nagwek3"/>
        <w:rPr>
          <w:lang w:val="pl-PL"/>
        </w:rPr>
      </w:pPr>
      <w:bookmarkStart w:id="50" w:name="_Toc393950572"/>
      <w:r>
        <w:rPr>
          <w:lang w:val="pl-PL"/>
        </w:rPr>
        <w:t>Odblokowanie opcji programisty na urządzeniu</w:t>
      </w:r>
      <w:bookmarkEnd w:id="50"/>
    </w:p>
    <w:p w:rsidR="00B12F15" w:rsidRDefault="00B12F15" w:rsidP="00B12F15">
      <w:pPr>
        <w:rPr>
          <w:lang w:val="pl-PL"/>
        </w:rPr>
      </w:pPr>
    </w:p>
    <w:p w:rsidR="006A473F" w:rsidRDefault="006A473F" w:rsidP="00B12F15">
      <w:pPr>
        <w:rPr>
          <w:lang w:val="pl-PL"/>
        </w:rPr>
      </w:pPr>
      <w:r>
        <w:rPr>
          <w:lang w:val="pl-PL"/>
        </w:rPr>
        <w:t>Opisać co to za opcje!!!</w:t>
      </w:r>
    </w:p>
    <w:p w:rsidR="006A473F" w:rsidRDefault="006A473F" w:rsidP="00B12F15">
      <w:pPr>
        <w:rPr>
          <w:lang w:val="pl-PL"/>
        </w:rPr>
      </w:pPr>
    </w:p>
    <w:p w:rsidR="006A473F" w:rsidRDefault="006A473F" w:rsidP="00B12F15">
      <w:pPr>
        <w:rPr>
          <w:lang w:val="pl-PL"/>
        </w:rPr>
      </w:pPr>
      <w:r>
        <w:rPr>
          <w:lang w:val="pl-PL"/>
        </w:rPr>
        <w:t xml:space="preserve">W urządzeniach z systemem Android 2.1 do 2.3.6 opcje deweloperskie widoczne były w menu </w:t>
      </w:r>
      <w:proofErr w:type="spellStart"/>
      <w:r w:rsidRPr="006A473F">
        <w:rPr>
          <w:lang w:val="pl-PL"/>
        </w:rPr>
        <w:t>Setti</w:t>
      </w:r>
      <w:r>
        <w:rPr>
          <w:lang w:val="pl-PL"/>
        </w:rPr>
        <w:t>ngs</w:t>
      </w:r>
      <w:proofErr w:type="spellEnd"/>
      <w:r>
        <w:rPr>
          <w:lang w:val="pl-PL"/>
        </w:rPr>
        <w:t>&gt; Applications&gt; Development:</w:t>
      </w:r>
    </w:p>
    <w:p w:rsidR="006A473F" w:rsidRDefault="006A473F" w:rsidP="00B12F15">
      <w:pPr>
        <w:rPr>
          <w:lang w:val="pl-PL"/>
        </w:rPr>
      </w:pPr>
    </w:p>
    <w:p w:rsidR="006A473F" w:rsidRDefault="006A473F" w:rsidP="00B12F15">
      <w:pPr>
        <w:rPr>
          <w:lang w:val="pl-PL"/>
        </w:rPr>
      </w:pPr>
      <w:r>
        <w:rPr>
          <w:noProof/>
          <w:lang w:val="pl-PL" w:eastAsia="pl-PL" w:bidi="ar-SA"/>
        </w:rPr>
        <w:drawing>
          <wp:anchor distT="0" distB="0" distL="114300" distR="114300" simplePos="0" relativeHeight="251712512" behindDoc="1" locked="0" layoutInCell="1" allowOverlap="1" wp14:anchorId="19EE7B24" wp14:editId="6CF6CC0C">
            <wp:simplePos x="0" y="0"/>
            <wp:positionH relativeFrom="column">
              <wp:posOffset>776605</wp:posOffset>
            </wp:positionH>
            <wp:positionV relativeFrom="paragraph">
              <wp:posOffset>159385</wp:posOffset>
            </wp:positionV>
            <wp:extent cx="4285615" cy="2340610"/>
            <wp:effectExtent l="0" t="0" r="0" b="0"/>
            <wp:wrapNone/>
            <wp:docPr id="23" name="Obraz 23" descr="http://i-cdn.phonearena.com/images/articles/114158-thumb/enable-usb-debuggin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cdn.phonearena.com/images/articles/114158-thumb/enable-usb-debugging-2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5615" cy="2340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9A6390" w:rsidP="00B12F15">
      <w:pPr>
        <w:rPr>
          <w:lang w:val="pl-PL"/>
        </w:rPr>
      </w:pPr>
      <w:r>
        <w:rPr>
          <w:noProof/>
        </w:rPr>
        <w:pict>
          <v:shape id="_x0000_s1044" type="#_x0000_t202" style="position:absolute;margin-left:61.15pt;margin-top:11.9pt;width:337.45pt;height:25.8pt;z-index:251714560;mso-position-horizontal-relative:text;mso-position-vertical-relative:text" stroked="f">
            <v:textbox style="mso-fit-shape-to-text:t" inset="0,0,0,0">
              <w:txbxContent>
                <w:p w:rsidR="009A6390" w:rsidRPr="00EE501E" w:rsidRDefault="009A6390" w:rsidP="006A473F">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6</w:t>
                  </w:r>
                  <w:r>
                    <w:rPr>
                      <w:noProof/>
                    </w:rPr>
                    <w:fldChar w:fldCharType="end"/>
                  </w:r>
                  <w:r w:rsidRPr="00EE501E">
                    <w:rPr>
                      <w:lang w:val="pl-PL"/>
                    </w:rPr>
                    <w:t xml:space="preserve"> Opcje programisty w systemach Android 2.3</w:t>
                  </w:r>
                </w:p>
              </w:txbxContent>
            </v:textbox>
          </v:shape>
        </w:pict>
      </w: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B12F15" w:rsidRDefault="006A473F" w:rsidP="00B12F15">
      <w:pPr>
        <w:rPr>
          <w:lang w:val="pl-PL"/>
        </w:rPr>
      </w:pPr>
      <w:r>
        <w:rPr>
          <w:lang w:val="pl-PL"/>
        </w:rPr>
        <w:t xml:space="preserve"> W wersjach 4.0 oraz 4.1 menu zostało przeniesione i jego ścieżka znajdowała się w </w:t>
      </w:r>
      <w:proofErr w:type="spellStart"/>
      <w:r w:rsidRPr="006A473F">
        <w:rPr>
          <w:lang w:val="pl-PL"/>
        </w:rPr>
        <w:t>Settings</w:t>
      </w:r>
      <w:proofErr w:type="spellEnd"/>
      <w:r w:rsidRPr="006A473F">
        <w:rPr>
          <w:lang w:val="pl-PL"/>
        </w:rPr>
        <w:t xml:space="preserve">&gt; Developer </w:t>
      </w:r>
      <w:proofErr w:type="spellStart"/>
      <w:r w:rsidRPr="006A473F">
        <w:rPr>
          <w:lang w:val="pl-PL"/>
        </w:rPr>
        <w:t>Options</w:t>
      </w:r>
      <w:proofErr w:type="spellEnd"/>
      <w:r>
        <w:rPr>
          <w:lang w:val="pl-PL"/>
        </w:rPr>
        <w:t>:</w:t>
      </w:r>
    </w:p>
    <w:p w:rsidR="006A473F" w:rsidRDefault="006A473F" w:rsidP="00B12F15">
      <w:pPr>
        <w:rPr>
          <w:lang w:val="pl-PL"/>
        </w:rPr>
      </w:pPr>
    </w:p>
    <w:p w:rsidR="006A473F" w:rsidRDefault="006A473F" w:rsidP="00B12F15">
      <w:pPr>
        <w:rPr>
          <w:noProof/>
          <w:lang w:val="pl-PL" w:eastAsia="pl-PL" w:bidi="ar-SA"/>
        </w:rPr>
      </w:pPr>
    </w:p>
    <w:p w:rsidR="006A473F" w:rsidRDefault="006A473F" w:rsidP="00B12F15">
      <w:pPr>
        <w:rPr>
          <w:noProof/>
          <w:lang w:val="pl-PL" w:eastAsia="pl-PL" w:bidi="ar-SA"/>
        </w:rPr>
      </w:pPr>
    </w:p>
    <w:p w:rsidR="006A473F" w:rsidRDefault="006A473F" w:rsidP="00B12F15">
      <w:pPr>
        <w:rPr>
          <w:noProof/>
          <w:lang w:val="pl-PL" w:eastAsia="pl-PL" w:bidi="ar-SA"/>
        </w:rPr>
      </w:pPr>
    </w:p>
    <w:p w:rsidR="006A473F" w:rsidRDefault="006A473F" w:rsidP="00B12F15">
      <w:pPr>
        <w:rPr>
          <w:noProof/>
          <w:lang w:val="pl-PL" w:eastAsia="pl-PL" w:bidi="ar-SA"/>
        </w:rPr>
      </w:pPr>
    </w:p>
    <w:p w:rsidR="006A473F" w:rsidRDefault="0049255C" w:rsidP="00B12F15">
      <w:pPr>
        <w:rPr>
          <w:lang w:val="pl-PL"/>
        </w:rPr>
      </w:pPr>
      <w:r>
        <w:rPr>
          <w:noProof/>
          <w:lang w:val="pl-PL" w:eastAsia="pl-PL" w:bidi="ar-SA"/>
        </w:rPr>
        <w:lastRenderedPageBreak/>
        <w:drawing>
          <wp:inline distT="0" distB="0" distL="0" distR="0">
            <wp:extent cx="2974340" cy="5301615"/>
            <wp:effectExtent l="0" t="0" r="0" b="0"/>
            <wp:docPr id="24" name="Obraz 24" descr="http://cdn.cultofandroid.com/wp-content/uploads/2012/04/ti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cultofandroid.com/wp-content/uploads/2012/04/tips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50176"/>
                    <a:stretch/>
                  </pic:blipFill>
                  <pic:spPr bwMode="auto">
                    <a:xfrm>
                      <a:off x="0" y="0"/>
                      <a:ext cx="2974340" cy="5301615"/>
                    </a:xfrm>
                    <a:prstGeom prst="rect">
                      <a:avLst/>
                    </a:prstGeom>
                    <a:noFill/>
                    <a:ln>
                      <a:noFill/>
                    </a:ln>
                    <a:extLst>
                      <a:ext uri="{53640926-AAD7-44D8-BBD7-CCE9431645EC}">
                        <a14:shadowObscured xmlns:a14="http://schemas.microsoft.com/office/drawing/2010/main"/>
                      </a:ext>
                    </a:extLst>
                  </pic:spPr>
                </pic:pic>
              </a:graphicData>
            </a:graphic>
          </wp:inline>
        </w:drawing>
      </w:r>
      <w:r w:rsidR="009A6390">
        <w:rPr>
          <w:noProof/>
        </w:rPr>
        <w:pict>
          <v:shape id="_x0000_s1045" type="#_x0000_t202" style="position:absolute;margin-left:110.15pt;margin-top:433.8pt;width:234.2pt;height:.05pt;z-index:251718656;mso-position-horizontal-relative:text;mso-position-vertical-relative:text" stroked="f">
            <v:textbox style="mso-fit-shape-to-text:t" inset="0,0,0,0">
              <w:txbxContent>
                <w:p w:rsidR="009A6390" w:rsidRPr="00424D49" w:rsidRDefault="009A6390" w:rsidP="006A473F">
                  <w:pPr>
                    <w:pStyle w:val="Legenda"/>
                    <w:rPr>
                      <w:noProof/>
                    </w:rPr>
                  </w:pPr>
                  <w:proofErr w:type="spellStart"/>
                  <w:r>
                    <w:t>Rysunek</w:t>
                  </w:r>
                  <w:proofErr w:type="spellEnd"/>
                  <w:r>
                    <w:t xml:space="preserve"> </w:t>
                  </w:r>
                  <w:fldSimple w:instr=" SEQ Rysunek \* ARABIC ">
                    <w:r>
                      <w:rPr>
                        <w:noProof/>
                      </w:rPr>
                      <w:t>7</w:t>
                    </w:r>
                  </w:fldSimple>
                  <w:r>
                    <w:t xml:space="preserve"> Menu Settings </w:t>
                  </w:r>
                  <w:proofErr w:type="spellStart"/>
                  <w:r>
                    <w:t>systemu</w:t>
                  </w:r>
                  <w:proofErr w:type="spellEnd"/>
                  <w:r>
                    <w:t xml:space="preserve"> Android 4.0 z </w:t>
                  </w:r>
                  <w:proofErr w:type="spellStart"/>
                  <w:r>
                    <w:t>widoczną</w:t>
                  </w:r>
                  <w:proofErr w:type="spellEnd"/>
                  <w:r>
                    <w:t xml:space="preserve"> </w:t>
                  </w:r>
                  <w:proofErr w:type="spellStart"/>
                  <w:r>
                    <w:t>opcją</w:t>
                  </w:r>
                  <w:proofErr w:type="spellEnd"/>
                  <w:r>
                    <w:t xml:space="preserve"> Developer options</w:t>
                  </w:r>
                </w:p>
              </w:txbxContent>
            </v:textbox>
          </v:shape>
        </w:pict>
      </w: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6A473F" w:rsidRDefault="006A473F" w:rsidP="00B12F15">
      <w:pPr>
        <w:rPr>
          <w:lang w:val="pl-PL"/>
        </w:rPr>
      </w:pPr>
    </w:p>
    <w:p w:rsidR="00F52B50" w:rsidRDefault="00F52B50" w:rsidP="00403E71">
      <w:pPr>
        <w:ind w:firstLine="576"/>
        <w:rPr>
          <w:lang w:val="pl-PL"/>
        </w:rPr>
      </w:pPr>
      <w:r>
        <w:rPr>
          <w:lang w:val="pl-PL"/>
        </w:rPr>
        <w:t>Od systemu 4.2</w:t>
      </w:r>
      <w:r w:rsidR="00403E71">
        <w:rPr>
          <w:lang w:val="pl-PL"/>
        </w:rPr>
        <w:t xml:space="preserve"> wzwyż</w:t>
      </w:r>
      <w:r>
        <w:rPr>
          <w:lang w:val="pl-PL"/>
        </w:rPr>
        <w:t xml:space="preserve"> menu opcji programisty zostało ukryte by uniknąć przypadkowego nadpisania ważnych ustawień </w:t>
      </w:r>
      <w:r w:rsidR="00403E71">
        <w:rPr>
          <w:lang w:val="pl-PL"/>
        </w:rPr>
        <w:t>urządzenia</w:t>
      </w:r>
      <w:r>
        <w:rPr>
          <w:lang w:val="pl-PL"/>
        </w:rPr>
        <w:t xml:space="preserve"> przez początkujących użytkowników.</w:t>
      </w:r>
      <w:r w:rsidR="00403E71">
        <w:rPr>
          <w:lang w:val="pl-PL"/>
        </w:rPr>
        <w:t xml:space="preserve"> By odblokować menu w wyżej wymienionych systemach należy przejść do menu </w:t>
      </w:r>
      <w:proofErr w:type="spellStart"/>
      <w:r w:rsidR="00403E71">
        <w:rPr>
          <w:lang w:val="pl-PL"/>
        </w:rPr>
        <w:t>Settings</w:t>
      </w:r>
      <w:proofErr w:type="spellEnd"/>
      <w:r w:rsidR="00403E71">
        <w:rPr>
          <w:lang w:val="pl-PL"/>
        </w:rPr>
        <w:t xml:space="preserve"> -&gt; </w:t>
      </w:r>
      <w:proofErr w:type="spellStart"/>
      <w:r w:rsidR="00403E71">
        <w:rPr>
          <w:lang w:val="pl-PL"/>
        </w:rPr>
        <w:t>About</w:t>
      </w:r>
      <w:proofErr w:type="spellEnd"/>
      <w:r w:rsidR="00403E71">
        <w:rPr>
          <w:lang w:val="pl-PL"/>
        </w:rPr>
        <w:t xml:space="preserve"> </w:t>
      </w:r>
      <w:proofErr w:type="spellStart"/>
      <w:r w:rsidR="00403E71">
        <w:rPr>
          <w:lang w:val="pl-PL"/>
        </w:rPr>
        <w:t>device</w:t>
      </w:r>
      <w:proofErr w:type="spellEnd"/>
      <w:r w:rsidR="00403E71">
        <w:rPr>
          <w:lang w:val="pl-PL"/>
        </w:rPr>
        <w:t xml:space="preserve"> i przewinąć do informacji </w:t>
      </w:r>
      <w:proofErr w:type="spellStart"/>
      <w:r w:rsidR="00403E71">
        <w:rPr>
          <w:lang w:val="pl-PL"/>
        </w:rPr>
        <w:t>Build</w:t>
      </w:r>
      <w:proofErr w:type="spellEnd"/>
      <w:r w:rsidR="00403E71">
        <w:rPr>
          <w:lang w:val="pl-PL"/>
        </w:rPr>
        <w:t xml:space="preserve"> </w:t>
      </w:r>
      <w:proofErr w:type="spellStart"/>
      <w:r w:rsidR="00403E71">
        <w:rPr>
          <w:lang w:val="pl-PL"/>
        </w:rPr>
        <w:t>nuber</w:t>
      </w:r>
      <w:proofErr w:type="spellEnd"/>
      <w:r w:rsidR="00403E71">
        <w:rPr>
          <w:lang w:val="pl-PL"/>
        </w:rPr>
        <w:t>:</w:t>
      </w:r>
    </w:p>
    <w:p w:rsidR="00403E71" w:rsidRDefault="00403E71" w:rsidP="00403E71">
      <w:pPr>
        <w:ind w:firstLine="576"/>
        <w:rPr>
          <w:lang w:val="pl-PL"/>
        </w:rPr>
      </w:pPr>
    </w:p>
    <w:p w:rsidR="00403E71" w:rsidRDefault="00403E71" w:rsidP="00403E71">
      <w:pPr>
        <w:ind w:firstLine="576"/>
        <w:rPr>
          <w:noProof/>
          <w:lang w:val="pl-PL" w:eastAsia="pl-PL" w:bidi="ar-SA"/>
        </w:rPr>
      </w:pPr>
    </w:p>
    <w:p w:rsidR="00403E71" w:rsidRDefault="00403E71" w:rsidP="00403E71">
      <w:pPr>
        <w:ind w:firstLine="576"/>
        <w:rPr>
          <w:noProof/>
          <w:lang w:val="pl-PL" w:eastAsia="pl-PL" w:bidi="ar-SA"/>
        </w:rPr>
      </w:pPr>
    </w:p>
    <w:p w:rsidR="00403E71" w:rsidRPr="00B12F15" w:rsidRDefault="009A6390" w:rsidP="00403E71">
      <w:pPr>
        <w:ind w:firstLine="576"/>
        <w:rPr>
          <w:lang w:val="pl-PL"/>
        </w:rPr>
      </w:pPr>
      <w:r>
        <w:rPr>
          <w:noProof/>
        </w:rPr>
        <w:pict>
          <v:shape id="_x0000_s1046" type="#_x0000_t202" style="position:absolute;left:0;text-align:left;margin-left:105.15pt;margin-top:269.9pt;width:218.1pt;height:.05pt;z-index:251722752;mso-position-horizontal-relative:text;mso-position-vertical-relative:text" stroked="f">
            <v:textbox style="mso-fit-shape-to-text:t" inset="0,0,0,0">
              <w:txbxContent>
                <w:p w:rsidR="009A6390" w:rsidRPr="008C621B" w:rsidRDefault="009A6390" w:rsidP="00403E71">
                  <w:pPr>
                    <w:pStyle w:val="Legenda"/>
                    <w:rPr>
                      <w:noProof/>
                    </w:rPr>
                  </w:pPr>
                  <w:proofErr w:type="spellStart"/>
                  <w:r>
                    <w:t>Rysunek</w:t>
                  </w:r>
                  <w:proofErr w:type="spellEnd"/>
                  <w:r>
                    <w:t xml:space="preserve"> </w:t>
                  </w:r>
                  <w:fldSimple w:instr=" SEQ Rysunek \* ARABIC ">
                    <w:r>
                      <w:rPr>
                        <w:noProof/>
                      </w:rPr>
                      <w:t>8</w:t>
                    </w:r>
                  </w:fldSimple>
                  <w:r>
                    <w:t xml:space="preserve">Menu About device z </w:t>
                  </w:r>
                  <w:proofErr w:type="spellStart"/>
                  <w:r>
                    <w:t>widoczną</w:t>
                  </w:r>
                  <w:proofErr w:type="spellEnd"/>
                  <w:r>
                    <w:t xml:space="preserve"> </w:t>
                  </w:r>
                  <w:proofErr w:type="spellStart"/>
                  <w:r>
                    <w:t>opcją</w:t>
                  </w:r>
                  <w:proofErr w:type="spellEnd"/>
                  <w:r>
                    <w:t xml:space="preserve"> Build number</w:t>
                  </w:r>
                </w:p>
              </w:txbxContent>
            </v:textbox>
          </v:shape>
        </w:pict>
      </w:r>
      <w:r w:rsidR="00403E71">
        <w:rPr>
          <w:noProof/>
          <w:lang w:val="pl-PL" w:eastAsia="pl-PL" w:bidi="ar-SA"/>
        </w:rPr>
        <w:drawing>
          <wp:anchor distT="0" distB="0" distL="114300" distR="114300" simplePos="0" relativeHeight="251720704" behindDoc="1" locked="0" layoutInCell="1" allowOverlap="1" wp14:anchorId="583AED13" wp14:editId="67A5D136">
            <wp:simplePos x="0" y="0"/>
            <wp:positionH relativeFrom="column">
              <wp:posOffset>1335755</wp:posOffset>
            </wp:positionH>
            <wp:positionV relativeFrom="paragraph">
              <wp:posOffset>150495</wp:posOffset>
            </wp:positionV>
            <wp:extent cx="2770496" cy="3220409"/>
            <wp:effectExtent l="0" t="0" r="0" b="0"/>
            <wp:wrapNone/>
            <wp:docPr id="25" name="Obraz 25" descr="http://img.wonderhowto.com/img/42/22/63503462620799/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wonderhowto.com/img/42/22/63503462620799/0/enable-hidden-developer-options-your-samsung-galaxy-s4.w65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0496" cy="32204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2F15" w:rsidRDefault="00B12F15"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r>
        <w:rPr>
          <w:lang w:val="pl-PL"/>
        </w:rPr>
        <w:t xml:space="preserve">Następnie wymienioną opcję należy kliknąć siedem razy, co potwierdzone zostanie informacją „Developer </w:t>
      </w:r>
      <w:proofErr w:type="spellStart"/>
      <w:r>
        <w:rPr>
          <w:lang w:val="pl-PL"/>
        </w:rPr>
        <w:t>mode</w:t>
      </w:r>
      <w:proofErr w:type="spellEnd"/>
      <w:r>
        <w:rPr>
          <w:lang w:val="pl-PL"/>
        </w:rPr>
        <w:t xml:space="preserve"> </w:t>
      </w:r>
      <w:proofErr w:type="spellStart"/>
      <w:r>
        <w:rPr>
          <w:lang w:val="pl-PL"/>
        </w:rPr>
        <w:t>has</w:t>
      </w:r>
      <w:proofErr w:type="spellEnd"/>
      <w:r>
        <w:rPr>
          <w:lang w:val="pl-PL"/>
        </w:rPr>
        <w:t xml:space="preserve"> </w:t>
      </w:r>
      <w:proofErr w:type="spellStart"/>
      <w:r>
        <w:rPr>
          <w:lang w:val="pl-PL"/>
        </w:rPr>
        <w:t>been</w:t>
      </w:r>
      <w:proofErr w:type="spellEnd"/>
      <w:r>
        <w:rPr>
          <w:lang w:val="pl-PL"/>
        </w:rPr>
        <w:t xml:space="preserve"> </w:t>
      </w:r>
      <w:proofErr w:type="spellStart"/>
      <w:r>
        <w:rPr>
          <w:lang w:val="pl-PL"/>
        </w:rPr>
        <w:t>enabled</w:t>
      </w:r>
      <w:proofErr w:type="spellEnd"/>
      <w:r>
        <w:rPr>
          <w:lang w:val="pl-PL"/>
        </w:rPr>
        <w:t>” lub „</w:t>
      </w:r>
      <w:proofErr w:type="spellStart"/>
      <w:r>
        <w:rPr>
          <w:lang w:val="pl-PL"/>
        </w:rPr>
        <w:t>You</w:t>
      </w:r>
      <w:proofErr w:type="spellEnd"/>
      <w:r>
        <w:rPr>
          <w:lang w:val="pl-PL"/>
        </w:rPr>
        <w:t xml:space="preserve"> </w:t>
      </w:r>
      <w:proofErr w:type="spellStart"/>
      <w:r>
        <w:rPr>
          <w:lang w:val="pl-PL"/>
        </w:rPr>
        <w:t>are</w:t>
      </w:r>
      <w:proofErr w:type="spellEnd"/>
      <w:r>
        <w:rPr>
          <w:lang w:val="pl-PL"/>
        </w:rPr>
        <w:t xml:space="preserve"> </w:t>
      </w:r>
      <w:proofErr w:type="spellStart"/>
      <w:r>
        <w:rPr>
          <w:lang w:val="pl-PL"/>
        </w:rPr>
        <w:t>now</w:t>
      </w:r>
      <w:proofErr w:type="spellEnd"/>
      <w:r>
        <w:rPr>
          <w:lang w:val="pl-PL"/>
        </w:rPr>
        <w:t xml:space="preserve"> a developer!”:</w:t>
      </w:r>
    </w:p>
    <w:p w:rsidR="00403E71" w:rsidRDefault="00403E71" w:rsidP="004C30BF">
      <w:pPr>
        <w:ind w:firstLine="432"/>
        <w:rPr>
          <w:lang w:val="pl-PL"/>
        </w:rPr>
      </w:pPr>
    </w:p>
    <w:p w:rsidR="00403E71" w:rsidRDefault="009A6390" w:rsidP="004C30BF">
      <w:pPr>
        <w:ind w:firstLine="432"/>
        <w:rPr>
          <w:lang w:val="pl-PL"/>
        </w:rPr>
      </w:pPr>
      <w:r>
        <w:rPr>
          <w:noProof/>
        </w:rPr>
        <w:pict>
          <v:shape id="_x0000_s1047" type="#_x0000_t202" style="position:absolute;left:0;text-align:left;margin-left:52.4pt;margin-top:140.75pt;width:337.45pt;height:.05pt;z-index:251725824;mso-position-horizontal-relative:text;mso-position-vertical-relative:text" stroked="f">
            <v:textbox style="mso-fit-shape-to-text:t" inset="0,0,0,0">
              <w:txbxContent>
                <w:p w:rsidR="009A6390" w:rsidRPr="00EE501E" w:rsidRDefault="009A6390" w:rsidP="00403E71">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9</w:t>
                  </w:r>
                  <w:r>
                    <w:rPr>
                      <w:noProof/>
                    </w:rPr>
                    <w:fldChar w:fldCharType="end"/>
                  </w:r>
                  <w:r w:rsidRPr="00EE501E">
                    <w:rPr>
                      <w:lang w:val="pl-PL"/>
                    </w:rPr>
                    <w:t xml:space="preserve"> Poprawnie przeprowadzony proces odblokowywania opcji programisty na urządzeniu z systemem 4.2.2</w:t>
                  </w:r>
                </w:p>
              </w:txbxContent>
            </v:textbox>
          </v:shape>
        </w:pict>
      </w:r>
      <w:r w:rsidR="00403E71">
        <w:rPr>
          <w:noProof/>
          <w:lang w:val="pl-PL" w:eastAsia="pl-PL" w:bidi="ar-SA"/>
        </w:rPr>
        <w:drawing>
          <wp:anchor distT="0" distB="0" distL="114300" distR="114300" simplePos="0" relativeHeight="251723776" behindDoc="1" locked="0" layoutInCell="1" allowOverlap="1" wp14:anchorId="51856916" wp14:editId="061D558D">
            <wp:simplePos x="0" y="0"/>
            <wp:positionH relativeFrom="column">
              <wp:posOffset>665783</wp:posOffset>
            </wp:positionH>
            <wp:positionV relativeFrom="paragraph">
              <wp:posOffset>147918</wp:posOffset>
            </wp:positionV>
            <wp:extent cx="4285615" cy="1583055"/>
            <wp:effectExtent l="0" t="0" r="0" b="0"/>
            <wp:wrapNone/>
            <wp:docPr id="26" name="Obraz 26" descr="http://img.wonderhowto.com/img/70/15/63503462665914/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wonderhowto.com/img/70/15/63503462665914/0/enable-hidden-developer-options-your-samsung-galaxy-s4.w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561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r>
        <w:rPr>
          <w:lang w:val="pl-PL"/>
        </w:rPr>
        <w:t xml:space="preserve">Po wykonaniu tych czynności w menu </w:t>
      </w:r>
      <w:proofErr w:type="spellStart"/>
      <w:r>
        <w:rPr>
          <w:lang w:val="pl-PL"/>
        </w:rPr>
        <w:t>Settings</w:t>
      </w:r>
      <w:proofErr w:type="spellEnd"/>
      <w:r>
        <w:rPr>
          <w:lang w:val="pl-PL"/>
        </w:rPr>
        <w:t xml:space="preserve"> odblokowana zostanie opcja Developer </w:t>
      </w:r>
      <w:proofErr w:type="spellStart"/>
      <w:r>
        <w:rPr>
          <w:lang w:val="pl-PL"/>
        </w:rPr>
        <w:t>options</w:t>
      </w:r>
      <w:proofErr w:type="spellEnd"/>
      <w:r>
        <w:rPr>
          <w:lang w:val="pl-PL"/>
        </w:rPr>
        <w:t xml:space="preserve">, w której dla potrzeb tej pracy najbardziej interesującą opcją jest USB </w:t>
      </w:r>
      <w:proofErr w:type="spellStart"/>
      <w:r>
        <w:rPr>
          <w:lang w:val="pl-PL"/>
        </w:rPr>
        <w:t>debugging</w:t>
      </w:r>
      <w:proofErr w:type="spellEnd"/>
      <w:r>
        <w:rPr>
          <w:lang w:val="pl-PL"/>
        </w:rPr>
        <w:t>:</w:t>
      </w:r>
    </w:p>
    <w:p w:rsidR="00403E71" w:rsidRDefault="00403E71" w:rsidP="004C30BF">
      <w:pPr>
        <w:ind w:firstLine="432"/>
        <w:rPr>
          <w:lang w:val="pl-PL"/>
        </w:rPr>
      </w:pPr>
    </w:p>
    <w:p w:rsidR="00403E71" w:rsidRDefault="009A6390" w:rsidP="004C30BF">
      <w:pPr>
        <w:ind w:firstLine="432"/>
        <w:rPr>
          <w:lang w:val="pl-PL"/>
        </w:rPr>
      </w:pPr>
      <w:r>
        <w:rPr>
          <w:noProof/>
        </w:rPr>
        <w:pict>
          <v:shape id="_x0000_s1048" type="#_x0000_t202" style="position:absolute;left:0;text-align:left;margin-left:54.8pt;margin-top:173.05pt;width:356.95pt;height:.05pt;z-index:251728896;mso-position-horizontal-relative:text;mso-position-vertical-relative:text" stroked="f">
            <v:textbox style="mso-fit-shape-to-text:t" inset="0,0,0,0">
              <w:txbxContent>
                <w:p w:rsidR="009A6390" w:rsidRPr="00570FF9" w:rsidRDefault="009A6390" w:rsidP="00403E71">
                  <w:pPr>
                    <w:pStyle w:val="Legenda"/>
                    <w:rPr>
                      <w:noProof/>
                    </w:rPr>
                  </w:pPr>
                  <w:proofErr w:type="spellStart"/>
                  <w:r>
                    <w:t>Rysunek</w:t>
                  </w:r>
                  <w:proofErr w:type="spellEnd"/>
                  <w:r>
                    <w:t xml:space="preserve"> </w:t>
                  </w:r>
                  <w:fldSimple w:instr=" SEQ Rysunek \* ARABIC ">
                    <w:r>
                      <w:rPr>
                        <w:noProof/>
                      </w:rPr>
                      <w:t>10</w:t>
                    </w:r>
                  </w:fldSimple>
                  <w:r>
                    <w:t xml:space="preserve"> </w:t>
                  </w:r>
                  <w:proofErr w:type="spellStart"/>
                  <w:r>
                    <w:t>Opcja</w:t>
                  </w:r>
                  <w:proofErr w:type="spellEnd"/>
                  <w:r>
                    <w:t xml:space="preserve"> Developer options</w:t>
                  </w:r>
                </w:p>
              </w:txbxContent>
            </v:textbox>
          </v:shape>
        </w:pict>
      </w:r>
      <w:r w:rsidR="00403E71">
        <w:rPr>
          <w:noProof/>
          <w:lang w:val="pl-PL" w:eastAsia="pl-PL" w:bidi="ar-SA"/>
        </w:rPr>
        <w:drawing>
          <wp:anchor distT="0" distB="0" distL="114300" distR="114300" simplePos="0" relativeHeight="251726848" behindDoc="1" locked="0" layoutInCell="1" allowOverlap="1" wp14:anchorId="35B91926" wp14:editId="19069CE6">
            <wp:simplePos x="0" y="0"/>
            <wp:positionH relativeFrom="column">
              <wp:posOffset>695960</wp:posOffset>
            </wp:positionH>
            <wp:positionV relativeFrom="paragraph">
              <wp:posOffset>-29210</wp:posOffset>
            </wp:positionV>
            <wp:extent cx="4533265" cy="2169795"/>
            <wp:effectExtent l="0" t="0" r="0" b="0"/>
            <wp:wrapNone/>
            <wp:docPr id="27" name="Obraz 27" descr="http://img.wonderhowto.com/img/81/40/63531957790336/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wonderhowto.com/img/81/40/63531957790336/0/enable-hidden-developer-options-your-samsung-galaxy-s4.w65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265" cy="2169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D80107" w:rsidRDefault="009A6390" w:rsidP="004C30BF">
      <w:pPr>
        <w:ind w:firstLine="432"/>
        <w:rPr>
          <w:lang w:val="pl-PL"/>
        </w:rPr>
      </w:pPr>
      <w:r>
        <w:rPr>
          <w:noProof/>
        </w:rPr>
        <w:pict>
          <v:shape id="_x0000_s1049" type="#_x0000_t202" style="position:absolute;left:0;text-align:left;margin-left:63.35pt;margin-top:226pt;width:337.45pt;height:.05pt;z-index:251731968;mso-position-horizontal-relative:text;mso-position-vertical-relative:text" stroked="f">
            <v:textbox style="mso-fit-shape-to-text:t" inset="0,0,0,0">
              <w:txbxContent>
                <w:p w:rsidR="009A6390" w:rsidRPr="004E440E" w:rsidRDefault="009A6390" w:rsidP="00D80107">
                  <w:pPr>
                    <w:pStyle w:val="Legenda"/>
                    <w:rPr>
                      <w:noProof/>
                    </w:rPr>
                  </w:pPr>
                  <w:proofErr w:type="spellStart"/>
                  <w:r>
                    <w:t>Rysunek</w:t>
                  </w:r>
                  <w:proofErr w:type="spellEnd"/>
                  <w:r>
                    <w:t xml:space="preserve"> </w:t>
                  </w:r>
                  <w:fldSimple w:instr=" SEQ Rysunek \* ARABIC ">
                    <w:r>
                      <w:rPr>
                        <w:noProof/>
                      </w:rPr>
                      <w:t>11</w:t>
                    </w:r>
                  </w:fldSimple>
                  <w:r>
                    <w:t xml:space="preserve"> </w:t>
                  </w:r>
                  <w:proofErr w:type="spellStart"/>
                  <w:r>
                    <w:t>Opcja</w:t>
                  </w:r>
                  <w:proofErr w:type="spellEnd"/>
                  <w:r>
                    <w:t xml:space="preserve"> USB debugging</w:t>
                  </w:r>
                </w:p>
              </w:txbxContent>
            </v:textbox>
          </v:shape>
        </w:pict>
      </w:r>
      <w:r w:rsidR="00D80107">
        <w:rPr>
          <w:noProof/>
          <w:lang w:val="pl-PL" w:eastAsia="pl-PL" w:bidi="ar-SA"/>
        </w:rPr>
        <w:drawing>
          <wp:anchor distT="0" distB="0" distL="114300" distR="114300" simplePos="0" relativeHeight="251729920" behindDoc="1" locked="0" layoutInCell="1" allowOverlap="1" wp14:anchorId="59CDFD97" wp14:editId="4E8681AA">
            <wp:simplePos x="0" y="0"/>
            <wp:positionH relativeFrom="column">
              <wp:posOffset>805142</wp:posOffset>
            </wp:positionH>
            <wp:positionV relativeFrom="paragraph">
              <wp:posOffset>233680</wp:posOffset>
            </wp:positionV>
            <wp:extent cx="4285615" cy="2579370"/>
            <wp:effectExtent l="0" t="0" r="0" b="0"/>
            <wp:wrapNone/>
            <wp:docPr id="28" name="Obraz 28" descr="http://img.wonderhowto.com/img/95/70/63503112231033/0/enable-hidden-developer-options-your-samsung-galaxy-s4.w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wonderhowto.com/img/95/70/63503112231033/0/enable-hidden-developer-options-your-samsung-galaxy-s4.w65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5615" cy="2579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403E71" w:rsidRDefault="00403E71" w:rsidP="004C30BF">
      <w:pPr>
        <w:ind w:firstLine="432"/>
        <w:rPr>
          <w:lang w:val="pl-PL"/>
        </w:rPr>
      </w:pPr>
    </w:p>
    <w:p w:rsidR="00403E71" w:rsidRDefault="00403E71"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p>
    <w:p w:rsidR="00D80107" w:rsidRDefault="00D80107" w:rsidP="004C30BF">
      <w:pPr>
        <w:ind w:firstLine="432"/>
        <w:rPr>
          <w:lang w:val="pl-PL"/>
        </w:rPr>
      </w:pPr>
      <w:r>
        <w:rPr>
          <w:lang w:val="pl-PL"/>
        </w:rPr>
        <w:t xml:space="preserve">Po odblokowaniu opcji deweloperskich i uruchomieniu usługi USB </w:t>
      </w:r>
      <w:proofErr w:type="spellStart"/>
      <w:r>
        <w:rPr>
          <w:lang w:val="pl-PL"/>
        </w:rPr>
        <w:t>debugging</w:t>
      </w:r>
      <w:proofErr w:type="spellEnd"/>
      <w:r>
        <w:rPr>
          <w:lang w:val="pl-PL"/>
        </w:rPr>
        <w:t xml:space="preserve"> telefon gotowy jest na integrację ze środowiskiem Unity i ładowanie aplikacji testowych z pełnym wsparciem dla wbudowanego w </w:t>
      </w:r>
      <w:proofErr w:type="spellStart"/>
      <w:r>
        <w:rPr>
          <w:lang w:val="pl-PL"/>
        </w:rPr>
        <w:t>engine</w:t>
      </w:r>
      <w:proofErr w:type="spellEnd"/>
      <w:r>
        <w:rPr>
          <w:lang w:val="pl-PL"/>
        </w:rPr>
        <w:t xml:space="preserve"> </w:t>
      </w:r>
      <w:proofErr w:type="spellStart"/>
      <w:r>
        <w:rPr>
          <w:lang w:val="pl-PL"/>
        </w:rPr>
        <w:t>debuggera</w:t>
      </w:r>
      <w:proofErr w:type="spellEnd"/>
      <w:r>
        <w:rPr>
          <w:lang w:val="pl-PL"/>
        </w:rPr>
        <w:t>.</w:t>
      </w:r>
    </w:p>
    <w:p w:rsidR="00D80107" w:rsidRDefault="00D80107" w:rsidP="004C30BF">
      <w:pPr>
        <w:ind w:firstLine="432"/>
        <w:rPr>
          <w:lang w:val="pl-PL"/>
        </w:rPr>
      </w:pPr>
    </w:p>
    <w:p w:rsidR="006D69D2" w:rsidRDefault="006D69D2" w:rsidP="006D69D2">
      <w:pPr>
        <w:pStyle w:val="Nagwek2"/>
        <w:rPr>
          <w:lang w:val="pl-PL"/>
        </w:rPr>
      </w:pPr>
      <w:bookmarkStart w:id="51" w:name="_Toc393950573"/>
      <w:proofErr w:type="spellStart"/>
      <w:r>
        <w:rPr>
          <w:lang w:val="pl-PL"/>
        </w:rPr>
        <w:t>iOS</w:t>
      </w:r>
      <w:bookmarkEnd w:id="51"/>
      <w:proofErr w:type="spellEnd"/>
    </w:p>
    <w:p w:rsidR="006D69D2" w:rsidRPr="006D69D2" w:rsidRDefault="006D69D2" w:rsidP="006D69D2">
      <w:pPr>
        <w:rPr>
          <w:lang w:val="pl-PL"/>
        </w:rPr>
      </w:pPr>
    </w:p>
    <w:p w:rsidR="000C0892" w:rsidRDefault="006D69D2" w:rsidP="006D69D2">
      <w:pPr>
        <w:rPr>
          <w:lang w:val="pl-PL"/>
        </w:rPr>
      </w:pPr>
      <w:r>
        <w:rPr>
          <w:lang w:val="pl-PL"/>
        </w:rPr>
        <w:t xml:space="preserve">W celu tworzenia aplikacji na urządzenia oparte o system </w:t>
      </w:r>
      <w:proofErr w:type="spellStart"/>
      <w:r>
        <w:rPr>
          <w:lang w:val="pl-PL"/>
        </w:rPr>
        <w:t>iOS</w:t>
      </w:r>
      <w:proofErr w:type="spellEnd"/>
      <w:r>
        <w:rPr>
          <w:lang w:val="pl-PL"/>
        </w:rPr>
        <w:t xml:space="preserve"> należy spełnić następujące kryteria:</w:t>
      </w:r>
    </w:p>
    <w:p w:rsidR="000C0892" w:rsidRDefault="000C0892" w:rsidP="006D69D2">
      <w:pPr>
        <w:rPr>
          <w:lang w:val="pl-PL"/>
        </w:rPr>
      </w:pPr>
    </w:p>
    <w:p w:rsidR="000C0892" w:rsidRDefault="000C0892" w:rsidP="006D69D2">
      <w:pPr>
        <w:pStyle w:val="Akapitzlist"/>
        <w:numPr>
          <w:ilvl w:val="0"/>
          <w:numId w:val="22"/>
        </w:numPr>
        <w:rPr>
          <w:lang w:val="pl-PL"/>
        </w:rPr>
      </w:pPr>
      <w:r>
        <w:rPr>
          <w:lang w:val="pl-PL"/>
        </w:rPr>
        <w:t xml:space="preserve">karta kredytowa </w:t>
      </w:r>
      <w:proofErr w:type="spellStart"/>
      <w:r>
        <w:rPr>
          <w:lang w:val="pl-PL"/>
        </w:rPr>
        <w:t>MasterCard</w:t>
      </w:r>
      <w:proofErr w:type="spellEnd"/>
      <w:r>
        <w:rPr>
          <w:lang w:val="pl-PL"/>
        </w:rPr>
        <w:t xml:space="preserve"> lub Visa</w:t>
      </w:r>
    </w:p>
    <w:p w:rsidR="006D69D2" w:rsidRDefault="006D69D2" w:rsidP="006D69D2">
      <w:pPr>
        <w:pStyle w:val="Akapitzlist"/>
        <w:numPr>
          <w:ilvl w:val="0"/>
          <w:numId w:val="22"/>
        </w:numPr>
        <w:rPr>
          <w:lang w:val="pl-PL"/>
        </w:rPr>
      </w:pPr>
      <w:r>
        <w:rPr>
          <w:lang w:val="pl-PL"/>
        </w:rPr>
        <w:t>konto deweloperskie firmy Apple</w:t>
      </w:r>
    </w:p>
    <w:p w:rsidR="006D69D2" w:rsidRDefault="006D69D2" w:rsidP="006D69D2">
      <w:pPr>
        <w:pStyle w:val="Akapitzlist"/>
        <w:numPr>
          <w:ilvl w:val="0"/>
          <w:numId w:val="22"/>
        </w:numPr>
        <w:rPr>
          <w:lang w:val="pl-PL"/>
        </w:rPr>
      </w:pPr>
      <w:r>
        <w:rPr>
          <w:lang w:val="pl-PL"/>
        </w:rPr>
        <w:t>posiadać urządzenie firmy Apple z najnowszym systemem OS X</w:t>
      </w:r>
    </w:p>
    <w:p w:rsidR="006D69D2" w:rsidRDefault="006D69D2" w:rsidP="006D69D2">
      <w:pPr>
        <w:pStyle w:val="Akapitzlist"/>
        <w:numPr>
          <w:ilvl w:val="0"/>
          <w:numId w:val="22"/>
        </w:numPr>
        <w:rPr>
          <w:lang w:val="pl-PL"/>
        </w:rPr>
      </w:pPr>
      <w:r>
        <w:rPr>
          <w:lang w:val="pl-PL"/>
        </w:rPr>
        <w:t xml:space="preserve">posiadać urządzenie firmy Apple z systemem </w:t>
      </w:r>
      <w:proofErr w:type="spellStart"/>
      <w:r>
        <w:rPr>
          <w:lang w:val="pl-PL"/>
        </w:rPr>
        <w:t>iOS</w:t>
      </w:r>
      <w:proofErr w:type="spellEnd"/>
      <w:r>
        <w:rPr>
          <w:lang w:val="pl-PL"/>
        </w:rPr>
        <w:t xml:space="preserve">, zarejestrowane jako urządzenie do </w:t>
      </w:r>
      <w:r w:rsidR="0028170F">
        <w:rPr>
          <w:lang w:val="pl-PL"/>
        </w:rPr>
        <w:t>użytku deweloperskiego</w:t>
      </w:r>
    </w:p>
    <w:p w:rsidR="006D69D2" w:rsidRDefault="006D69D2" w:rsidP="006D69D2">
      <w:pPr>
        <w:pStyle w:val="Akapitzlist"/>
        <w:numPr>
          <w:ilvl w:val="0"/>
          <w:numId w:val="22"/>
        </w:numPr>
        <w:rPr>
          <w:lang w:val="pl-PL"/>
        </w:rPr>
      </w:pPr>
      <w:r>
        <w:rPr>
          <w:lang w:val="pl-PL"/>
        </w:rPr>
        <w:t xml:space="preserve">zainstalowana aplikacja </w:t>
      </w:r>
      <w:proofErr w:type="spellStart"/>
      <w:r>
        <w:rPr>
          <w:lang w:val="pl-PL"/>
        </w:rPr>
        <w:t>XCode</w:t>
      </w:r>
      <w:proofErr w:type="spellEnd"/>
      <w:r>
        <w:rPr>
          <w:lang w:val="pl-PL"/>
        </w:rPr>
        <w:t xml:space="preserve"> z najnowszym </w:t>
      </w:r>
      <w:proofErr w:type="spellStart"/>
      <w:r>
        <w:rPr>
          <w:lang w:val="pl-PL"/>
        </w:rPr>
        <w:t>iOS</w:t>
      </w:r>
      <w:proofErr w:type="spellEnd"/>
      <w:r>
        <w:rPr>
          <w:lang w:val="pl-PL"/>
        </w:rPr>
        <w:t xml:space="preserve"> SDK</w:t>
      </w:r>
    </w:p>
    <w:p w:rsidR="0028170F" w:rsidRDefault="0028170F" w:rsidP="0028170F">
      <w:pPr>
        <w:rPr>
          <w:lang w:val="pl-PL"/>
        </w:rPr>
      </w:pPr>
    </w:p>
    <w:p w:rsidR="0028170F" w:rsidRDefault="0028170F" w:rsidP="0028170F">
      <w:pPr>
        <w:rPr>
          <w:lang w:val="pl-PL"/>
        </w:rPr>
      </w:pPr>
      <w:r>
        <w:rPr>
          <w:lang w:val="pl-PL"/>
        </w:rPr>
        <w:t>Jako, że wymagania te są bardzo wygórowane i spełnienie ich wymagałoby dużych nakładów finansowych, poniżej opisane zostaną dwa sposoby, które sprawdziły się w praktyce bez ponoszenia znacznych kosztów.</w:t>
      </w:r>
    </w:p>
    <w:p w:rsidR="0028170F" w:rsidRDefault="0028170F" w:rsidP="0028170F">
      <w:pPr>
        <w:rPr>
          <w:lang w:val="pl-PL"/>
        </w:rPr>
      </w:pPr>
    </w:p>
    <w:p w:rsidR="0028170F" w:rsidRDefault="0028170F" w:rsidP="0028170F">
      <w:pPr>
        <w:pStyle w:val="Nagwek3"/>
        <w:rPr>
          <w:lang w:val="pl-PL"/>
        </w:rPr>
      </w:pPr>
      <w:bookmarkStart w:id="52" w:name="_Toc393950574"/>
      <w:r>
        <w:rPr>
          <w:lang w:val="pl-PL"/>
        </w:rPr>
        <w:lastRenderedPageBreak/>
        <w:t>Urządzenie z systemem OS X</w:t>
      </w:r>
      <w:bookmarkEnd w:id="52"/>
    </w:p>
    <w:p w:rsidR="0028170F" w:rsidRDefault="0028170F" w:rsidP="0028170F">
      <w:pPr>
        <w:rPr>
          <w:lang w:val="pl-PL"/>
        </w:rPr>
      </w:pPr>
    </w:p>
    <w:p w:rsidR="0028170F" w:rsidRDefault="0028170F" w:rsidP="0028170F">
      <w:pPr>
        <w:ind w:firstLine="576"/>
        <w:rPr>
          <w:lang w:val="pl-PL"/>
        </w:rPr>
      </w:pPr>
      <w:r>
        <w:rPr>
          <w:lang w:val="pl-PL"/>
        </w:rPr>
        <w:t xml:space="preserve">Do tworzenia aplikacji na system </w:t>
      </w:r>
      <w:proofErr w:type="spellStart"/>
      <w:r>
        <w:rPr>
          <w:lang w:val="pl-PL"/>
        </w:rPr>
        <w:t>iOS</w:t>
      </w:r>
      <w:proofErr w:type="spellEnd"/>
      <w:r>
        <w:rPr>
          <w:lang w:val="pl-PL"/>
        </w:rPr>
        <w:t xml:space="preserve"> wymagana jest aplikacja </w:t>
      </w:r>
      <w:proofErr w:type="spellStart"/>
      <w:r>
        <w:rPr>
          <w:lang w:val="pl-PL"/>
        </w:rPr>
        <w:t>XCode</w:t>
      </w:r>
      <w:proofErr w:type="spellEnd"/>
      <w:r>
        <w:rPr>
          <w:lang w:val="pl-PL"/>
        </w:rPr>
        <w:t xml:space="preserve">, jej biblioteki oraz </w:t>
      </w:r>
      <w:proofErr w:type="spellStart"/>
      <w:r>
        <w:rPr>
          <w:lang w:val="pl-PL"/>
        </w:rPr>
        <w:t>iOS</w:t>
      </w:r>
      <w:proofErr w:type="spellEnd"/>
      <w:r>
        <w:rPr>
          <w:lang w:val="pl-PL"/>
        </w:rPr>
        <w:t xml:space="preserve"> SDK, które publikowane są tylko i wyłącznie dla systemów OS X i nie ma możliwości uruchomienia ich np. na systemach Windows czy Linux. Alternatywą dla kupienia komputera firmy Apple mogą wtedy być maszyny wirtualne takie jak np. </w:t>
      </w:r>
      <w:proofErr w:type="spellStart"/>
      <w:r>
        <w:rPr>
          <w:lang w:val="pl-PL"/>
        </w:rPr>
        <w:t>Virtualbox</w:t>
      </w:r>
      <w:proofErr w:type="spellEnd"/>
      <w:r>
        <w:rPr>
          <w:lang w:val="pl-PL"/>
        </w:rPr>
        <w:t xml:space="preserve">. Jednak firma Apple zastrzegła w regulaminie, iż system OS X może być instalowany tylko i wyłącznie na urządzeniach tejże firmy. Istnieją rozwiązania pozwalające na instalację systemu OS X na zwykłych komputerach domowych, czy nawet jako urządzenia wirtualne w aplikacji </w:t>
      </w:r>
      <w:proofErr w:type="spellStart"/>
      <w:r>
        <w:rPr>
          <w:lang w:val="pl-PL"/>
        </w:rPr>
        <w:t>Virtualbox</w:t>
      </w:r>
      <w:proofErr w:type="spellEnd"/>
      <w:r>
        <w:rPr>
          <w:lang w:val="pl-PL"/>
        </w:rPr>
        <w:t>, jednak autor by pozostać w zgodzie z EULA Apple postanowił skorzystać z usług firm wypożyczających maszyny wirtualne OS X, uruchomione na urządzeniach OS X. Usługi te udostę</w:t>
      </w:r>
      <w:bookmarkStart w:id="53" w:name="_GoBack"/>
      <w:bookmarkEnd w:id="53"/>
      <w:r>
        <w:rPr>
          <w:lang w:val="pl-PL"/>
        </w:rPr>
        <w:t xml:space="preserve">pniają wirtualny pulpit wraz z dostępem administracyjnym, pozwalają na różną rozdzielczość płatności (co godzinę, tygodniowo lub miesięcznie) i są stosunkowo tanie – </w:t>
      </w:r>
      <w:r w:rsidR="00877AAF">
        <w:rPr>
          <w:lang w:val="pl-PL"/>
        </w:rPr>
        <w:t>wahając</w:t>
      </w:r>
      <w:r>
        <w:rPr>
          <w:lang w:val="pl-PL"/>
        </w:rPr>
        <w:t xml:space="preserve"> się </w:t>
      </w:r>
      <w:r w:rsidR="00877AAF">
        <w:rPr>
          <w:lang w:val="pl-PL"/>
        </w:rPr>
        <w:t>pomiędzy 20 a 60 dolarów za miesiąc użytkowania.</w:t>
      </w:r>
    </w:p>
    <w:p w:rsidR="00877AAF" w:rsidRDefault="00877AAF" w:rsidP="0028170F">
      <w:pPr>
        <w:ind w:firstLine="576"/>
        <w:rPr>
          <w:lang w:val="pl-PL"/>
        </w:rPr>
      </w:pPr>
    </w:p>
    <w:p w:rsidR="00877AAF" w:rsidRDefault="00877AAF" w:rsidP="0028170F">
      <w:pPr>
        <w:ind w:firstLine="576"/>
        <w:rPr>
          <w:lang w:val="pl-PL"/>
        </w:rPr>
      </w:pPr>
      <w:r>
        <w:rPr>
          <w:lang w:val="pl-PL"/>
        </w:rPr>
        <w:t>Coś dopisać?</w:t>
      </w:r>
    </w:p>
    <w:p w:rsidR="00877AAF" w:rsidRDefault="00877AAF" w:rsidP="0028170F">
      <w:pPr>
        <w:ind w:firstLine="576"/>
        <w:rPr>
          <w:lang w:val="pl-PL"/>
        </w:rPr>
      </w:pPr>
    </w:p>
    <w:p w:rsidR="00877AAF" w:rsidRDefault="00877AAF" w:rsidP="0028170F">
      <w:pPr>
        <w:ind w:firstLine="576"/>
        <w:rPr>
          <w:lang w:val="pl-PL"/>
        </w:rPr>
      </w:pPr>
      <w:r>
        <w:rPr>
          <w:lang w:val="pl-PL"/>
        </w:rPr>
        <w:t xml:space="preserve">Dostarczone rozwiązanie zapewniało wersję 10.9 </w:t>
      </w:r>
      <w:proofErr w:type="spellStart"/>
      <w:r>
        <w:rPr>
          <w:lang w:val="pl-PL"/>
        </w:rPr>
        <w:t>Mavericks</w:t>
      </w:r>
      <w:proofErr w:type="spellEnd"/>
      <w:r>
        <w:rPr>
          <w:lang w:val="pl-PL"/>
        </w:rPr>
        <w:t xml:space="preserve"> systemu OS X wraz z dostępem administratora oraz 30Gb przestrzeni dyskowej. </w:t>
      </w:r>
    </w:p>
    <w:p w:rsidR="0028170F" w:rsidRDefault="0028170F" w:rsidP="0028170F">
      <w:pPr>
        <w:ind w:firstLine="576"/>
        <w:rPr>
          <w:lang w:val="pl-PL"/>
        </w:rPr>
      </w:pPr>
    </w:p>
    <w:p w:rsidR="0028170F" w:rsidRDefault="00877AAF" w:rsidP="0028170F">
      <w:pPr>
        <w:pStyle w:val="Nagwek3"/>
        <w:rPr>
          <w:lang w:val="pl-PL"/>
        </w:rPr>
      </w:pPr>
      <w:bookmarkStart w:id="54" w:name="_Toc393950575"/>
      <w:r>
        <w:rPr>
          <w:lang w:val="pl-PL"/>
        </w:rPr>
        <w:t xml:space="preserve">Instalacja </w:t>
      </w:r>
      <w:proofErr w:type="spellStart"/>
      <w:r>
        <w:rPr>
          <w:lang w:val="pl-PL"/>
        </w:rPr>
        <w:t>XCode</w:t>
      </w:r>
      <w:proofErr w:type="spellEnd"/>
      <w:r w:rsidR="0031077E">
        <w:rPr>
          <w:lang w:val="pl-PL"/>
        </w:rPr>
        <w:t xml:space="preserve"> wraz z</w:t>
      </w:r>
      <w:r>
        <w:rPr>
          <w:lang w:val="pl-PL"/>
        </w:rPr>
        <w:t xml:space="preserve"> </w:t>
      </w:r>
      <w:proofErr w:type="spellStart"/>
      <w:r>
        <w:rPr>
          <w:lang w:val="pl-PL"/>
        </w:rPr>
        <w:t>iOS</w:t>
      </w:r>
      <w:proofErr w:type="spellEnd"/>
      <w:r>
        <w:rPr>
          <w:lang w:val="pl-PL"/>
        </w:rPr>
        <w:t xml:space="preserve"> SDK i Unity</w:t>
      </w:r>
      <w:bookmarkEnd w:id="54"/>
    </w:p>
    <w:p w:rsidR="00877AAF" w:rsidRDefault="00877AAF" w:rsidP="00877AAF">
      <w:pPr>
        <w:rPr>
          <w:lang w:val="pl-PL"/>
        </w:rPr>
      </w:pPr>
    </w:p>
    <w:p w:rsidR="00877AAF" w:rsidRDefault="00877AAF" w:rsidP="00877AAF">
      <w:pPr>
        <w:rPr>
          <w:lang w:val="pl-PL"/>
        </w:rPr>
      </w:pPr>
      <w:r>
        <w:rPr>
          <w:lang w:val="pl-PL"/>
        </w:rPr>
        <w:t xml:space="preserve">Mając zapewniony dostęp do systemu OS X można przejść do instalacji potrzebnych narzędzi. Zaczynając instalację </w:t>
      </w:r>
      <w:proofErr w:type="spellStart"/>
      <w:r>
        <w:rPr>
          <w:lang w:val="pl-PL"/>
        </w:rPr>
        <w:t>XCode</w:t>
      </w:r>
      <w:proofErr w:type="spellEnd"/>
      <w:r>
        <w:rPr>
          <w:lang w:val="pl-PL"/>
        </w:rPr>
        <w:t xml:space="preserve">, który niezbędny jest do poprawnego działania Unity dla </w:t>
      </w:r>
      <w:proofErr w:type="spellStart"/>
      <w:r>
        <w:rPr>
          <w:lang w:val="pl-PL"/>
        </w:rPr>
        <w:t>iOS</w:t>
      </w:r>
      <w:proofErr w:type="spellEnd"/>
      <w:r>
        <w:rPr>
          <w:lang w:val="pl-PL"/>
        </w:rPr>
        <w:t xml:space="preserve">, należy przejść do aplikacji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i przeprowadzić wyszukiwanie po jego nazwie. Po chwili powinien pojawić się darmowy pakiet dostępny do pobrania:</w:t>
      </w:r>
    </w:p>
    <w:p w:rsidR="00877AAF" w:rsidRDefault="00877AAF" w:rsidP="00877AAF">
      <w:pPr>
        <w:rPr>
          <w:lang w:val="pl-PL"/>
        </w:rPr>
      </w:pPr>
    </w:p>
    <w:p w:rsidR="00877AAF" w:rsidRDefault="00877AAF" w:rsidP="00877AAF">
      <w:pPr>
        <w:rPr>
          <w:lang w:val="pl-PL"/>
        </w:rPr>
      </w:pPr>
      <w:r>
        <w:rPr>
          <w:noProof/>
          <w:lang w:val="pl-PL" w:eastAsia="pl-PL" w:bidi="ar-SA"/>
        </w:rPr>
        <w:drawing>
          <wp:anchor distT="0" distB="0" distL="114300" distR="114300" simplePos="0" relativeHeight="251732992" behindDoc="1" locked="0" layoutInCell="1" allowOverlap="1" wp14:anchorId="1904AAA2" wp14:editId="6312BFFF">
            <wp:simplePos x="0" y="0"/>
            <wp:positionH relativeFrom="column">
              <wp:posOffset>1788160</wp:posOffset>
            </wp:positionH>
            <wp:positionV relativeFrom="paragraph">
              <wp:posOffset>-1270</wp:posOffset>
            </wp:positionV>
            <wp:extent cx="2218055" cy="1269365"/>
            <wp:effectExtent l="0" t="0" r="0" b="0"/>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8055" cy="1269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AF" w:rsidRDefault="00877AAF" w:rsidP="00877AAF">
      <w:pPr>
        <w:rPr>
          <w:lang w:val="pl-PL"/>
        </w:rPr>
      </w:pPr>
    </w:p>
    <w:p w:rsidR="00877AAF" w:rsidRDefault="00877AAF" w:rsidP="00877AAF">
      <w:pPr>
        <w:rPr>
          <w:lang w:val="pl-PL"/>
        </w:rPr>
      </w:pPr>
    </w:p>
    <w:p w:rsidR="00877AAF" w:rsidRDefault="00877AAF" w:rsidP="00877AAF">
      <w:pPr>
        <w:rPr>
          <w:lang w:val="pl-PL"/>
        </w:rPr>
      </w:pPr>
    </w:p>
    <w:p w:rsidR="00877AAF" w:rsidRDefault="00877AAF" w:rsidP="00877AAF">
      <w:pPr>
        <w:rPr>
          <w:lang w:val="pl-PL"/>
        </w:rPr>
      </w:pPr>
    </w:p>
    <w:p w:rsidR="00877AAF" w:rsidRDefault="009A6390" w:rsidP="00877AAF">
      <w:pPr>
        <w:rPr>
          <w:lang w:val="pl-PL"/>
        </w:rPr>
      </w:pPr>
      <w:r>
        <w:rPr>
          <w:noProof/>
        </w:rPr>
        <w:pict>
          <v:shape id="_x0000_s1051" type="#_x0000_t202" style="position:absolute;margin-left:140.8pt;margin-top:.85pt;width:212.8pt;height:39.6pt;z-index:251735040;mso-position-horizontal-relative:text;mso-position-vertical-relative:text" stroked="f">
            <v:textbox style="mso-fit-shape-to-text:t" inset="0,0,0,0">
              <w:txbxContent>
                <w:p w:rsidR="009A6390" w:rsidRPr="00EE501E" w:rsidRDefault="009A6390" w:rsidP="00877AAF">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12</w:t>
                  </w:r>
                  <w:r>
                    <w:rPr>
                      <w:noProof/>
                    </w:rPr>
                    <w:fldChar w:fldCharType="end"/>
                  </w:r>
                  <w:r w:rsidRPr="00EE501E">
                    <w:rPr>
                      <w:lang w:val="pl-PL"/>
                    </w:rPr>
                    <w:t xml:space="preserve"> Aplikacja </w:t>
                  </w:r>
                  <w:proofErr w:type="spellStart"/>
                  <w:r w:rsidRPr="00EE501E">
                    <w:rPr>
                      <w:lang w:val="pl-PL"/>
                    </w:rPr>
                    <w:t>XCode</w:t>
                  </w:r>
                  <w:proofErr w:type="spellEnd"/>
                  <w:r w:rsidRPr="00EE501E">
                    <w:rPr>
                      <w:lang w:val="pl-PL"/>
                    </w:rPr>
                    <w:t xml:space="preserve"> w </w:t>
                  </w:r>
                  <w:proofErr w:type="spellStart"/>
                  <w:r w:rsidRPr="00EE501E">
                    <w:rPr>
                      <w:lang w:val="pl-PL"/>
                    </w:rPr>
                    <w:t>App</w:t>
                  </w:r>
                  <w:proofErr w:type="spellEnd"/>
                  <w:r w:rsidRPr="00EE501E">
                    <w:rPr>
                      <w:lang w:val="pl-PL"/>
                    </w:rPr>
                    <w:t xml:space="preserve"> </w:t>
                  </w:r>
                  <w:proofErr w:type="spellStart"/>
                  <w:r w:rsidRPr="00EE501E">
                    <w:rPr>
                      <w:lang w:val="pl-PL"/>
                    </w:rPr>
                    <w:t>Store</w:t>
                  </w:r>
                  <w:proofErr w:type="spellEnd"/>
                </w:p>
              </w:txbxContent>
            </v:textbox>
          </v:shape>
        </w:pict>
      </w:r>
    </w:p>
    <w:p w:rsidR="00877AAF" w:rsidRDefault="00877AAF" w:rsidP="00877AAF">
      <w:pPr>
        <w:rPr>
          <w:lang w:val="pl-PL"/>
        </w:rPr>
      </w:pPr>
    </w:p>
    <w:p w:rsidR="00877AAF" w:rsidRDefault="00877AAF" w:rsidP="00877AAF">
      <w:pPr>
        <w:rPr>
          <w:lang w:val="pl-PL"/>
        </w:rPr>
      </w:pPr>
    </w:p>
    <w:p w:rsidR="00877AAF" w:rsidRDefault="00877AAF" w:rsidP="00877AAF">
      <w:pPr>
        <w:rPr>
          <w:lang w:val="pl-PL"/>
        </w:rPr>
      </w:pPr>
      <w:r>
        <w:rPr>
          <w:lang w:val="pl-PL"/>
        </w:rPr>
        <w:t xml:space="preserve">Po wybraniu przycisku FREE jeżeli to nasza pierwsza wizyta w aplikacji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zostaniemy poproszeni o stworzenie konta </w:t>
      </w:r>
      <w:proofErr w:type="spellStart"/>
      <w:r>
        <w:rPr>
          <w:lang w:val="pl-PL"/>
        </w:rPr>
        <w:t>App</w:t>
      </w:r>
      <w:proofErr w:type="spellEnd"/>
      <w:r>
        <w:rPr>
          <w:lang w:val="pl-PL"/>
        </w:rPr>
        <w:t xml:space="preserve"> Id</w:t>
      </w:r>
      <w:r w:rsidR="000C0892">
        <w:rPr>
          <w:lang w:val="pl-PL"/>
        </w:rPr>
        <w:t xml:space="preserve"> – uniwersalnego identyfikatora firmy Apple wykorzystywanego w aplikacjach takich jak na przykład </w:t>
      </w:r>
      <w:proofErr w:type="spellStart"/>
      <w:r w:rsidR="000C0892">
        <w:rPr>
          <w:lang w:val="pl-PL"/>
        </w:rPr>
        <w:t>iTunes</w:t>
      </w:r>
      <w:proofErr w:type="spellEnd"/>
      <w:r w:rsidR="000C0892">
        <w:rPr>
          <w:lang w:val="pl-PL"/>
        </w:rPr>
        <w:t xml:space="preserve">. W tym momencie potrzebna będzie aktywna karta kredytowa zarejestrowana w kraju pochodzenia programisty. Firma Apple nie pozwala na tworzenie nowych kont bez podania danych karty płatniczej, adresu oraz innych danych użytkownika. Po poprawnym wypełnieniu formularza, zatwierdzeniu danych karty płatniczej oraz weryfikacji adresu e-mail stworzone zostanie konto </w:t>
      </w:r>
      <w:proofErr w:type="spellStart"/>
      <w:r w:rsidR="000C0892">
        <w:rPr>
          <w:lang w:val="pl-PL"/>
        </w:rPr>
        <w:t>App</w:t>
      </w:r>
      <w:proofErr w:type="spellEnd"/>
      <w:r w:rsidR="000C0892">
        <w:rPr>
          <w:lang w:val="pl-PL"/>
        </w:rPr>
        <w:t xml:space="preserve"> Id. Dopiero w tym momencie można wybrać w ustawieniach aplikacji </w:t>
      </w:r>
      <w:proofErr w:type="spellStart"/>
      <w:r w:rsidR="000C0892">
        <w:rPr>
          <w:lang w:val="pl-PL"/>
        </w:rPr>
        <w:t>App</w:t>
      </w:r>
      <w:proofErr w:type="spellEnd"/>
      <w:r w:rsidR="000C0892">
        <w:rPr>
          <w:lang w:val="pl-PL"/>
        </w:rPr>
        <w:t xml:space="preserve"> </w:t>
      </w:r>
      <w:proofErr w:type="spellStart"/>
      <w:r w:rsidR="000C0892">
        <w:rPr>
          <w:lang w:val="pl-PL"/>
        </w:rPr>
        <w:t>Store</w:t>
      </w:r>
      <w:proofErr w:type="spellEnd"/>
      <w:r w:rsidR="000C0892">
        <w:rPr>
          <w:lang w:val="pl-PL"/>
        </w:rPr>
        <w:t xml:space="preserve"> sposób płatności na </w:t>
      </w:r>
      <w:proofErr w:type="spellStart"/>
      <w:r w:rsidR="000C0892">
        <w:rPr>
          <w:lang w:val="pl-PL"/>
        </w:rPr>
        <w:t>None</w:t>
      </w:r>
      <w:proofErr w:type="spellEnd"/>
      <w:r w:rsidR="000C0892">
        <w:rPr>
          <w:lang w:val="pl-PL"/>
        </w:rPr>
        <w:t>.</w:t>
      </w:r>
    </w:p>
    <w:p w:rsidR="000C0892" w:rsidRDefault="000C0892" w:rsidP="00877AAF">
      <w:pPr>
        <w:rPr>
          <w:lang w:val="pl-PL"/>
        </w:rPr>
      </w:pPr>
    </w:p>
    <w:p w:rsidR="005F79B4" w:rsidRDefault="000C0892" w:rsidP="00877AAF">
      <w:pPr>
        <w:rPr>
          <w:lang w:val="pl-PL"/>
        </w:rPr>
      </w:pPr>
      <w:r>
        <w:rPr>
          <w:lang w:val="pl-PL"/>
        </w:rPr>
        <w:t xml:space="preserve">Jeżeli mamy już konto </w:t>
      </w:r>
      <w:proofErr w:type="spellStart"/>
      <w:r>
        <w:rPr>
          <w:lang w:val="pl-PL"/>
        </w:rPr>
        <w:t>App</w:t>
      </w:r>
      <w:proofErr w:type="spellEnd"/>
      <w:r>
        <w:rPr>
          <w:lang w:val="pl-PL"/>
        </w:rPr>
        <w:t xml:space="preserve"> Id i wybierzemy przycisk instalacji </w:t>
      </w:r>
      <w:proofErr w:type="spellStart"/>
      <w:r>
        <w:rPr>
          <w:lang w:val="pl-PL"/>
        </w:rPr>
        <w:t>XCode</w:t>
      </w:r>
      <w:proofErr w:type="spellEnd"/>
      <w:r w:rsidR="0031077E">
        <w:rPr>
          <w:lang w:val="pl-PL"/>
        </w:rPr>
        <w:t xml:space="preserve"> powinniśmy zobaczyć postęp pobierania a następnie instalacji programu. </w:t>
      </w:r>
      <w:r w:rsidR="005F79B4">
        <w:rPr>
          <w:lang w:val="pl-PL"/>
        </w:rPr>
        <w:t xml:space="preserve">Podgląd istnieje także w aplikacji </w:t>
      </w:r>
      <w:proofErr w:type="spellStart"/>
      <w:r w:rsidR="005F79B4">
        <w:rPr>
          <w:lang w:val="pl-PL"/>
        </w:rPr>
        <w:t>Launchpad</w:t>
      </w:r>
      <w:proofErr w:type="spellEnd"/>
      <w:r w:rsidR="005F79B4">
        <w:rPr>
          <w:lang w:val="pl-PL"/>
        </w:rPr>
        <w:t>, w której należy wznowić operację pobierania gdyby została przerwana np. poprzez zrestartowanie systemu:</w:t>
      </w:r>
    </w:p>
    <w:p w:rsidR="005F79B4" w:rsidRDefault="005F79B4" w:rsidP="00877AAF">
      <w:pPr>
        <w:rPr>
          <w:lang w:val="pl-PL"/>
        </w:rPr>
      </w:pPr>
    </w:p>
    <w:p w:rsidR="005F79B4" w:rsidRDefault="00E33D20" w:rsidP="00877AAF">
      <w:pPr>
        <w:rPr>
          <w:lang w:val="pl-PL"/>
        </w:rPr>
      </w:pPr>
      <w:r>
        <w:rPr>
          <w:noProof/>
          <w:lang w:val="pl-PL" w:eastAsia="pl-PL" w:bidi="ar-SA"/>
        </w:rPr>
        <w:drawing>
          <wp:anchor distT="0" distB="0" distL="114300" distR="114300" simplePos="0" relativeHeight="251749376" behindDoc="1" locked="0" layoutInCell="1" allowOverlap="1" wp14:anchorId="307C3978" wp14:editId="28B56B57">
            <wp:simplePos x="0" y="0"/>
            <wp:positionH relativeFrom="column">
              <wp:posOffset>3604140</wp:posOffset>
            </wp:positionH>
            <wp:positionV relativeFrom="paragraph">
              <wp:posOffset>71036</wp:posOffset>
            </wp:positionV>
            <wp:extent cx="914400" cy="927760"/>
            <wp:effectExtent l="0" t="0" r="0" b="0"/>
            <wp:wrapNone/>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927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bidi="ar-SA"/>
        </w:rPr>
        <w:drawing>
          <wp:anchor distT="0" distB="0" distL="114300" distR="114300" simplePos="0" relativeHeight="251748352" behindDoc="1" locked="0" layoutInCell="1" allowOverlap="1" wp14:anchorId="42C6C73C" wp14:editId="5ED61A05">
            <wp:simplePos x="0" y="0"/>
            <wp:positionH relativeFrom="column">
              <wp:posOffset>2052320</wp:posOffset>
            </wp:positionH>
            <wp:positionV relativeFrom="paragraph">
              <wp:posOffset>71120</wp:posOffset>
            </wp:positionV>
            <wp:extent cx="1268095" cy="862330"/>
            <wp:effectExtent l="0" t="0" r="0" b="0"/>
            <wp:wrapNone/>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8095" cy="862330"/>
                    </a:xfrm>
                    <a:prstGeom prst="rect">
                      <a:avLst/>
                    </a:prstGeom>
                    <a:noFill/>
                    <a:ln>
                      <a:noFill/>
                    </a:ln>
                  </pic:spPr>
                </pic:pic>
              </a:graphicData>
            </a:graphic>
            <wp14:sizeRelH relativeFrom="page">
              <wp14:pctWidth>0</wp14:pctWidth>
            </wp14:sizeRelH>
            <wp14:sizeRelV relativeFrom="page">
              <wp14:pctHeight>0</wp14:pctHeight>
            </wp14:sizeRelV>
          </wp:anchor>
        </w:drawing>
      </w:r>
      <w:r w:rsidR="005F79B4">
        <w:rPr>
          <w:noProof/>
          <w:lang w:val="pl-PL" w:eastAsia="pl-PL" w:bidi="ar-SA"/>
        </w:rPr>
        <w:drawing>
          <wp:anchor distT="0" distB="0" distL="114300" distR="114300" simplePos="0" relativeHeight="251740160" behindDoc="1" locked="0" layoutInCell="1" allowOverlap="1" wp14:anchorId="56B107C2" wp14:editId="6083846D">
            <wp:simplePos x="0" y="0"/>
            <wp:positionH relativeFrom="column">
              <wp:posOffset>577347</wp:posOffset>
            </wp:positionH>
            <wp:positionV relativeFrom="paragraph">
              <wp:posOffset>635</wp:posOffset>
            </wp:positionV>
            <wp:extent cx="1282700" cy="982345"/>
            <wp:effectExtent l="0" t="0" r="0" b="0"/>
            <wp:wrapNone/>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2700" cy="982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0FD7" w:rsidRDefault="003E0FD7" w:rsidP="00877AAF">
      <w:pPr>
        <w:rPr>
          <w:lang w:val="pl-PL"/>
        </w:rPr>
      </w:pPr>
    </w:p>
    <w:p w:rsidR="005F79B4" w:rsidRDefault="005F79B4" w:rsidP="00877AAF">
      <w:pPr>
        <w:rPr>
          <w:lang w:val="pl-PL"/>
        </w:rPr>
      </w:pPr>
    </w:p>
    <w:p w:rsidR="005F79B4" w:rsidRDefault="009A6390" w:rsidP="00877AAF">
      <w:pPr>
        <w:rPr>
          <w:lang w:val="pl-PL"/>
        </w:rPr>
      </w:pPr>
      <w:r>
        <w:rPr>
          <w:noProof/>
        </w:rPr>
        <w:pict>
          <v:shape id="_x0000_s1053" type="#_x0000_t202" style="position:absolute;margin-left:37.95pt;margin-top:19.8pt;width:351.85pt;height:39.6pt;z-index:251742208;mso-position-horizontal-relative:text;mso-position-vertical-relative:text" stroked="f">
            <v:textbox style="mso-fit-shape-to-text:t" inset="0,0,0,0">
              <w:txbxContent>
                <w:p w:rsidR="009A6390" w:rsidRPr="00EE501E" w:rsidRDefault="009A6390" w:rsidP="005F79B4">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13</w:t>
                  </w:r>
                  <w:r>
                    <w:rPr>
                      <w:noProof/>
                    </w:rPr>
                    <w:fldChar w:fldCharType="end"/>
                  </w:r>
                  <w:r w:rsidRPr="00EE501E">
                    <w:rPr>
                      <w:lang w:val="pl-PL"/>
                    </w:rPr>
                    <w:t xml:space="preserve"> Proces pobierania oraz instalacji aplikacji </w:t>
                  </w:r>
                  <w:proofErr w:type="spellStart"/>
                  <w:r w:rsidRPr="00EE501E">
                    <w:rPr>
                      <w:lang w:val="pl-PL"/>
                    </w:rPr>
                    <w:t>XCode</w:t>
                  </w:r>
                  <w:proofErr w:type="spellEnd"/>
                  <w:r w:rsidRPr="00EE501E">
                    <w:rPr>
                      <w:lang w:val="pl-PL"/>
                    </w:rPr>
                    <w:t xml:space="preserve"> z </w:t>
                  </w:r>
                  <w:proofErr w:type="spellStart"/>
                  <w:r w:rsidRPr="00EE501E">
                    <w:rPr>
                      <w:lang w:val="pl-PL"/>
                    </w:rPr>
                    <w:t>App</w:t>
                  </w:r>
                  <w:proofErr w:type="spellEnd"/>
                  <w:r w:rsidRPr="00EE501E">
                    <w:rPr>
                      <w:lang w:val="pl-PL"/>
                    </w:rPr>
                    <w:t xml:space="preserve"> </w:t>
                  </w:r>
                  <w:proofErr w:type="spellStart"/>
                  <w:r w:rsidRPr="00EE501E">
                    <w:rPr>
                      <w:lang w:val="pl-PL"/>
                    </w:rPr>
                    <w:t>Store</w:t>
                  </w:r>
                  <w:proofErr w:type="spellEnd"/>
                  <w:r w:rsidRPr="00EE501E">
                    <w:rPr>
                      <w:lang w:val="pl-PL"/>
                    </w:rPr>
                    <w:t xml:space="preserve"> i aplikacja gotowa do użycia</w:t>
                  </w:r>
                </w:p>
              </w:txbxContent>
            </v:textbox>
          </v:shape>
        </w:pict>
      </w:r>
    </w:p>
    <w:p w:rsidR="005F79B4" w:rsidRDefault="005F79B4" w:rsidP="00877AAF">
      <w:pPr>
        <w:rPr>
          <w:lang w:val="pl-PL"/>
        </w:rPr>
      </w:pPr>
    </w:p>
    <w:p w:rsidR="005F79B4" w:rsidRDefault="005F79B4" w:rsidP="00877AAF">
      <w:pPr>
        <w:rPr>
          <w:lang w:val="pl-PL"/>
        </w:rPr>
      </w:pPr>
    </w:p>
    <w:p w:rsidR="005F79B4" w:rsidRDefault="005F79B4" w:rsidP="00877AAF">
      <w:pPr>
        <w:rPr>
          <w:lang w:val="pl-PL"/>
        </w:rPr>
      </w:pPr>
    </w:p>
    <w:p w:rsidR="003E0FD7" w:rsidRDefault="003E0FD7" w:rsidP="00877AAF">
      <w:pPr>
        <w:rPr>
          <w:lang w:val="pl-PL"/>
        </w:rPr>
      </w:pPr>
      <w:proofErr w:type="spellStart"/>
      <w:r>
        <w:rPr>
          <w:lang w:val="pl-PL"/>
        </w:rPr>
        <w:t>Opisac</w:t>
      </w:r>
      <w:proofErr w:type="spellEnd"/>
      <w:r>
        <w:rPr>
          <w:lang w:val="pl-PL"/>
        </w:rPr>
        <w:t xml:space="preserve"> instalację?</w:t>
      </w:r>
    </w:p>
    <w:p w:rsidR="0031077E" w:rsidRDefault="0031077E" w:rsidP="00877AAF">
      <w:pPr>
        <w:rPr>
          <w:lang w:val="pl-PL"/>
        </w:rPr>
      </w:pPr>
    </w:p>
    <w:p w:rsidR="003E0FD7" w:rsidRDefault="003E0FD7" w:rsidP="00877AAF">
      <w:pPr>
        <w:rPr>
          <w:lang w:val="pl-PL"/>
        </w:rPr>
      </w:pPr>
      <w:r>
        <w:rPr>
          <w:lang w:val="pl-PL"/>
        </w:rPr>
        <w:t xml:space="preserve">Alternatywnie </w:t>
      </w:r>
      <w:proofErr w:type="spellStart"/>
      <w:r>
        <w:rPr>
          <w:lang w:val="pl-PL"/>
        </w:rPr>
        <w:t>XCode</w:t>
      </w:r>
      <w:proofErr w:type="spellEnd"/>
      <w:r>
        <w:rPr>
          <w:lang w:val="pl-PL"/>
        </w:rPr>
        <w:t xml:space="preserve"> można pobrać </w:t>
      </w:r>
      <w:proofErr w:type="spellStart"/>
      <w:r>
        <w:rPr>
          <w:lang w:val="pl-PL"/>
        </w:rPr>
        <w:t>blabla</w:t>
      </w:r>
      <w:proofErr w:type="spellEnd"/>
      <w:r>
        <w:rPr>
          <w:lang w:val="pl-PL"/>
        </w:rPr>
        <w:t xml:space="preserve"> bla?</w:t>
      </w:r>
    </w:p>
    <w:p w:rsidR="003E0FD7" w:rsidRDefault="003E0FD7" w:rsidP="00877AAF">
      <w:pPr>
        <w:rPr>
          <w:lang w:val="pl-PL"/>
        </w:rPr>
      </w:pPr>
    </w:p>
    <w:p w:rsidR="003E0FD7" w:rsidRDefault="003E0FD7" w:rsidP="003E0FD7">
      <w:pPr>
        <w:jc w:val="center"/>
        <w:rPr>
          <w:lang w:val="pl-PL"/>
        </w:rPr>
      </w:pPr>
      <w:r>
        <w:rPr>
          <w:noProof/>
          <w:lang w:val="pl-PL" w:eastAsia="pl-PL" w:bidi="ar-SA"/>
        </w:rPr>
        <w:drawing>
          <wp:anchor distT="0" distB="0" distL="114300" distR="114300" simplePos="0" relativeHeight="251736064" behindDoc="1" locked="0" layoutInCell="1" allowOverlap="1" wp14:anchorId="516B1D7F" wp14:editId="15578368">
            <wp:simplePos x="0" y="0"/>
            <wp:positionH relativeFrom="column">
              <wp:posOffset>1151890</wp:posOffset>
            </wp:positionH>
            <wp:positionV relativeFrom="paragraph">
              <wp:posOffset>41275</wp:posOffset>
            </wp:positionV>
            <wp:extent cx="3664585" cy="1323975"/>
            <wp:effectExtent l="0" t="0" r="0" b="0"/>
            <wp:wrapNone/>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4585" cy="1323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3E0FD7">
      <w:pPr>
        <w:jc w:val="center"/>
        <w:rPr>
          <w:lang w:val="pl-PL"/>
        </w:rPr>
      </w:pPr>
    </w:p>
    <w:p w:rsidR="003E0FD7" w:rsidRDefault="003E0FD7" w:rsidP="00877AAF">
      <w:pPr>
        <w:rPr>
          <w:lang w:val="pl-PL"/>
        </w:rPr>
      </w:pPr>
      <w:proofErr w:type="spellStart"/>
      <w:r>
        <w:rPr>
          <w:lang w:val="pl-PL"/>
        </w:rPr>
        <w:t>Opisac</w:t>
      </w:r>
      <w:proofErr w:type="spellEnd"/>
      <w:r>
        <w:rPr>
          <w:lang w:val="pl-PL"/>
        </w:rPr>
        <w:t xml:space="preserve"> </w:t>
      </w:r>
      <w:proofErr w:type="spellStart"/>
      <w:r>
        <w:rPr>
          <w:lang w:val="pl-PL"/>
        </w:rPr>
        <w:t>altwrnatywe</w:t>
      </w:r>
      <w:proofErr w:type="spellEnd"/>
      <w:r>
        <w:rPr>
          <w:lang w:val="pl-PL"/>
        </w:rPr>
        <w:t xml:space="preserve"> dla </w:t>
      </w:r>
      <w:proofErr w:type="spellStart"/>
      <w:r>
        <w:rPr>
          <w:lang w:val="pl-PL"/>
        </w:rPr>
        <w:t>App</w:t>
      </w:r>
      <w:proofErr w:type="spellEnd"/>
      <w:r>
        <w:rPr>
          <w:lang w:val="pl-PL"/>
        </w:rPr>
        <w:t xml:space="preserve"> </w:t>
      </w:r>
      <w:proofErr w:type="spellStart"/>
      <w:r>
        <w:rPr>
          <w:lang w:val="pl-PL"/>
        </w:rPr>
        <w:t>Store</w:t>
      </w:r>
      <w:proofErr w:type="spellEnd"/>
      <w:r>
        <w:rPr>
          <w:lang w:val="pl-PL"/>
        </w:rPr>
        <w:t xml:space="preserve"> i pobieranie z tej stronki pliku *.</w:t>
      </w:r>
      <w:proofErr w:type="spellStart"/>
      <w:r>
        <w:rPr>
          <w:lang w:val="pl-PL"/>
        </w:rPr>
        <w:t>dmg</w:t>
      </w:r>
      <w:proofErr w:type="spellEnd"/>
      <w:r>
        <w:rPr>
          <w:lang w:val="pl-PL"/>
        </w:rPr>
        <w:t>?</w:t>
      </w:r>
    </w:p>
    <w:p w:rsidR="0031077E" w:rsidRDefault="0031077E" w:rsidP="00877AAF">
      <w:pPr>
        <w:rPr>
          <w:lang w:val="pl-PL"/>
        </w:rPr>
      </w:pPr>
    </w:p>
    <w:p w:rsidR="0031077E" w:rsidRDefault="0031077E" w:rsidP="00877AAF">
      <w:pPr>
        <w:rPr>
          <w:lang w:val="pl-PL"/>
        </w:rPr>
      </w:pPr>
      <w:r>
        <w:rPr>
          <w:lang w:val="pl-PL"/>
        </w:rPr>
        <w:t xml:space="preserve">Gdy instalacja dobiegnie końca możemy przystąpić do uruchomienia aplikacji </w:t>
      </w:r>
      <w:proofErr w:type="spellStart"/>
      <w:r>
        <w:rPr>
          <w:lang w:val="pl-PL"/>
        </w:rPr>
        <w:t>XCode</w:t>
      </w:r>
      <w:proofErr w:type="spellEnd"/>
      <w:r>
        <w:rPr>
          <w:lang w:val="pl-PL"/>
        </w:rPr>
        <w:t xml:space="preserve"> w celu jej inicjalizacji. </w:t>
      </w:r>
      <w:proofErr w:type="spellStart"/>
      <w:r>
        <w:rPr>
          <w:lang w:val="pl-PL"/>
        </w:rPr>
        <w:t>XCode</w:t>
      </w:r>
      <w:proofErr w:type="spellEnd"/>
      <w:r>
        <w:rPr>
          <w:lang w:val="pl-PL"/>
        </w:rPr>
        <w:t xml:space="preserve"> pobierany z </w:t>
      </w:r>
      <w:proofErr w:type="spellStart"/>
      <w:r>
        <w:rPr>
          <w:lang w:val="pl-PL"/>
        </w:rPr>
        <w:t>AppStore</w:t>
      </w:r>
      <w:proofErr w:type="spellEnd"/>
      <w:r>
        <w:rPr>
          <w:lang w:val="pl-PL"/>
        </w:rPr>
        <w:t xml:space="preserve"> posiada wbudowany </w:t>
      </w:r>
      <w:proofErr w:type="spellStart"/>
      <w:r>
        <w:rPr>
          <w:lang w:val="pl-PL"/>
        </w:rPr>
        <w:t>iOS</w:t>
      </w:r>
      <w:proofErr w:type="spellEnd"/>
      <w:r>
        <w:rPr>
          <w:lang w:val="pl-PL"/>
        </w:rPr>
        <w:t xml:space="preserve"> SDK, więc możemy przystąpić do pobrania silnika Unity</w:t>
      </w:r>
      <w:r w:rsidR="003E0FD7">
        <w:rPr>
          <w:lang w:val="pl-PL"/>
        </w:rPr>
        <w:t xml:space="preserve"> z oficjalnej strony aplikacji. </w:t>
      </w:r>
    </w:p>
    <w:p w:rsidR="003E0FD7" w:rsidRDefault="003E0FD7" w:rsidP="00877AAF">
      <w:pPr>
        <w:rPr>
          <w:lang w:val="pl-PL"/>
        </w:rPr>
      </w:pPr>
      <w:r>
        <w:rPr>
          <w:lang w:val="pl-PL"/>
        </w:rPr>
        <w:t>Unity dla systemów OS X pobierana jest jako plik o rozszerzeniu *.</w:t>
      </w:r>
      <w:proofErr w:type="spellStart"/>
      <w:r>
        <w:rPr>
          <w:lang w:val="pl-PL"/>
        </w:rPr>
        <w:t>dmg</w:t>
      </w:r>
      <w:proofErr w:type="spellEnd"/>
      <w:r>
        <w:rPr>
          <w:lang w:val="pl-PL"/>
        </w:rPr>
        <w:t>, który to stanowi samodzielny instalator. Po zakończeniu instalacji w folderach Applications tworzony jest katalog Unity z którego możemy uruchamiać aplikację:</w:t>
      </w:r>
    </w:p>
    <w:p w:rsidR="003E0FD7" w:rsidRDefault="003E0FD7" w:rsidP="00877AAF">
      <w:pPr>
        <w:rPr>
          <w:lang w:val="pl-PL"/>
        </w:rPr>
      </w:pPr>
    </w:p>
    <w:p w:rsidR="003E0FD7" w:rsidRDefault="009A6390" w:rsidP="00877AAF">
      <w:pPr>
        <w:rPr>
          <w:lang w:val="pl-PL"/>
        </w:rPr>
      </w:pPr>
      <w:r>
        <w:rPr>
          <w:noProof/>
        </w:rPr>
        <w:pict>
          <v:shape id="_x0000_s1052" type="#_x0000_t202" style="position:absolute;margin-left:-.1pt;margin-top:205.55pt;width:470.15pt;height:.05pt;z-index:251739136;mso-position-horizontal-relative:text;mso-position-vertical-relative:text" stroked="f">
            <v:textbox style="mso-fit-shape-to-text:t" inset="0,0,0,0">
              <w:txbxContent>
                <w:p w:rsidR="009A6390" w:rsidRPr="004F59B8" w:rsidRDefault="009A6390" w:rsidP="003E0FD7">
                  <w:pPr>
                    <w:pStyle w:val="Legenda"/>
                    <w:rPr>
                      <w:noProof/>
                    </w:rPr>
                  </w:pPr>
                  <w:proofErr w:type="spellStart"/>
                  <w:r>
                    <w:t>Rysunek</w:t>
                  </w:r>
                  <w:proofErr w:type="spellEnd"/>
                  <w:r>
                    <w:t xml:space="preserve"> </w:t>
                  </w:r>
                  <w:fldSimple w:instr=" SEQ Rysunek \* ARABIC ">
                    <w:r>
                      <w:rPr>
                        <w:noProof/>
                      </w:rPr>
                      <w:t>14</w:t>
                    </w:r>
                  </w:fldSimple>
                  <w:r>
                    <w:t xml:space="preserve"> Po </w:t>
                  </w:r>
                  <w:proofErr w:type="spellStart"/>
                  <w:r>
                    <w:t>zainstalowaniu</w:t>
                  </w:r>
                  <w:proofErr w:type="spellEnd"/>
                  <w:r>
                    <w:t xml:space="preserve"> </w:t>
                  </w:r>
                  <w:proofErr w:type="spellStart"/>
                  <w:r>
                    <w:t>aplikacji</w:t>
                  </w:r>
                  <w:proofErr w:type="spellEnd"/>
                  <w:r>
                    <w:t xml:space="preserve"> Unity</w:t>
                  </w:r>
                </w:p>
              </w:txbxContent>
            </v:textbox>
          </v:shape>
        </w:pict>
      </w:r>
      <w:r w:rsidR="003E0FD7">
        <w:rPr>
          <w:noProof/>
          <w:lang w:val="pl-PL" w:eastAsia="pl-PL" w:bidi="ar-SA"/>
        </w:rPr>
        <w:drawing>
          <wp:anchor distT="0" distB="0" distL="114300" distR="114300" simplePos="0" relativeHeight="251737088" behindDoc="1" locked="0" layoutInCell="1" allowOverlap="1">
            <wp:simplePos x="0" y="0"/>
            <wp:positionH relativeFrom="column">
              <wp:posOffset>-1327</wp:posOffset>
            </wp:positionH>
            <wp:positionV relativeFrom="paragraph">
              <wp:posOffset>1507</wp:posOffset>
            </wp:positionV>
            <wp:extent cx="5970905" cy="2552065"/>
            <wp:effectExtent l="0" t="0" r="0" b="0"/>
            <wp:wrapNone/>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0905" cy="2552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0FD7" w:rsidRDefault="003E0FD7" w:rsidP="00877AAF">
      <w:pPr>
        <w:rPr>
          <w:lang w:val="pl-PL"/>
        </w:rPr>
      </w:pPr>
    </w:p>
    <w:p w:rsidR="00877AAF" w:rsidRDefault="00877AAF"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Default="003E0FD7" w:rsidP="00877AAF">
      <w:pPr>
        <w:rPr>
          <w:lang w:val="pl-PL"/>
        </w:rPr>
      </w:pPr>
    </w:p>
    <w:p w:rsidR="003E0FD7" w:rsidRPr="00877AAF" w:rsidRDefault="003E0FD7" w:rsidP="00877AAF">
      <w:pPr>
        <w:rPr>
          <w:lang w:val="pl-PL"/>
        </w:rPr>
      </w:pPr>
    </w:p>
    <w:p w:rsidR="003E0FD7" w:rsidRDefault="003E0FD7" w:rsidP="005F79B4">
      <w:pPr>
        <w:rPr>
          <w:lang w:val="pl-PL"/>
        </w:rPr>
      </w:pPr>
    </w:p>
    <w:p w:rsidR="005F79B4" w:rsidRDefault="005F79B4" w:rsidP="005F79B4">
      <w:pPr>
        <w:rPr>
          <w:lang w:val="pl-PL"/>
        </w:rPr>
      </w:pPr>
    </w:p>
    <w:p w:rsidR="005F79B4" w:rsidRDefault="005F79B4" w:rsidP="005F79B4">
      <w:pPr>
        <w:rPr>
          <w:lang w:val="pl-PL"/>
        </w:rPr>
      </w:pPr>
      <w:r>
        <w:rPr>
          <w:lang w:val="pl-PL"/>
        </w:rPr>
        <w:t xml:space="preserve">Po tych operacjach w systemie powinno być zainstalowane oprogramowanie potrzebne do tworzenia aplikacji na system </w:t>
      </w:r>
      <w:proofErr w:type="spellStart"/>
      <w:r>
        <w:rPr>
          <w:lang w:val="pl-PL"/>
        </w:rPr>
        <w:t>iOS</w:t>
      </w:r>
      <w:proofErr w:type="spellEnd"/>
      <w:r>
        <w:rPr>
          <w:lang w:val="pl-PL"/>
        </w:rPr>
        <w:t>.</w:t>
      </w:r>
    </w:p>
    <w:p w:rsidR="00AA0449" w:rsidRDefault="00AA0449" w:rsidP="005F79B4">
      <w:pPr>
        <w:rPr>
          <w:lang w:val="pl-PL"/>
        </w:rPr>
      </w:pPr>
    </w:p>
    <w:p w:rsidR="00AA0449" w:rsidRDefault="00AA0449" w:rsidP="00AA0449">
      <w:pPr>
        <w:pStyle w:val="Nagwek3"/>
        <w:rPr>
          <w:lang w:val="pl-PL"/>
        </w:rPr>
      </w:pPr>
      <w:bookmarkStart w:id="55" w:name="_Toc393950576"/>
      <w:r>
        <w:rPr>
          <w:lang w:val="pl-PL"/>
        </w:rPr>
        <w:lastRenderedPageBreak/>
        <w:t>Przygotowanie urządzenia</w:t>
      </w:r>
      <w:bookmarkEnd w:id="55"/>
    </w:p>
    <w:p w:rsidR="00AA0449" w:rsidRDefault="00AA0449" w:rsidP="00AA0449">
      <w:pPr>
        <w:rPr>
          <w:lang w:val="pl-PL"/>
        </w:rPr>
      </w:pPr>
    </w:p>
    <w:p w:rsidR="00AA0449" w:rsidRDefault="00AA0449" w:rsidP="00AA0449">
      <w:pPr>
        <w:rPr>
          <w:lang w:val="pl-PL"/>
        </w:rPr>
      </w:pPr>
      <w:r>
        <w:rPr>
          <w:lang w:val="pl-PL"/>
        </w:rPr>
        <w:t xml:space="preserve">Firma Apple wymaga od deweloperów posiadania konta programisty – kosztującego 99$ rocznie – w celu dystrybucji aplikacji na prawdziwe urządzenia. Co ciekawe, konto to jest też wymagane do przełączenia telefonu w tryb deweloperski. Oznacza to, że bez ponoszenia kosztów finansowych nie można nawet wytestować swojej aplikacji na prawdziwym urządzeniu i korzystać można tylko z ograniczonego </w:t>
      </w:r>
      <w:proofErr w:type="spellStart"/>
      <w:r>
        <w:rPr>
          <w:lang w:val="pl-PL"/>
        </w:rPr>
        <w:t>iOS</w:t>
      </w:r>
      <w:proofErr w:type="spellEnd"/>
      <w:r>
        <w:rPr>
          <w:lang w:val="pl-PL"/>
        </w:rPr>
        <w:t xml:space="preserve"> Symulatora.</w:t>
      </w:r>
    </w:p>
    <w:p w:rsidR="00AA0449" w:rsidRDefault="00AA0449" w:rsidP="00AA0449">
      <w:pPr>
        <w:rPr>
          <w:lang w:val="pl-PL"/>
        </w:rPr>
      </w:pPr>
      <w:r>
        <w:rPr>
          <w:lang w:val="pl-PL"/>
        </w:rPr>
        <w:t xml:space="preserve">Autor niniejszej pracy pokusił się o znalezienie sposobu nie wymagającego posiadania płatnego konta. W tym celu jednym z przedsięwziętych kroków było </w:t>
      </w:r>
      <w:r w:rsidR="00F56E8E">
        <w:rPr>
          <w:lang w:val="pl-PL"/>
        </w:rPr>
        <w:t xml:space="preserve">odblokowanie telefonu dla dostępu administracyjnego, czyli tzw. </w:t>
      </w:r>
      <w:proofErr w:type="spellStart"/>
      <w:r w:rsidR="00F56E8E">
        <w:rPr>
          <w:lang w:val="pl-PL"/>
        </w:rPr>
        <w:t>jailbreak</w:t>
      </w:r>
      <w:proofErr w:type="spellEnd"/>
      <w:r w:rsidR="00F56E8E">
        <w:rPr>
          <w:lang w:val="pl-PL"/>
        </w:rPr>
        <w:t>. Opis tej operacji wykracza poza temat pracy, ale nie jest ona ciężka do wykonania. Należy jednak pamiętać, iż proces ten powoduje utratę gwarancji producenta, choć istnieją sposoby przywrócenia systemu do stanu pierwotnego.</w:t>
      </w:r>
    </w:p>
    <w:p w:rsidR="00F56E8E" w:rsidRDefault="00F56E8E" w:rsidP="00AA0449">
      <w:pPr>
        <w:rPr>
          <w:lang w:val="pl-PL"/>
        </w:rPr>
      </w:pPr>
      <w:r>
        <w:rPr>
          <w:lang w:val="pl-PL"/>
        </w:rPr>
        <w:t>Po uwolnieniu telefonu i uzyskaniu dostępu do funkcji administratora (</w:t>
      </w:r>
      <w:proofErr w:type="spellStart"/>
      <w:r>
        <w:rPr>
          <w:lang w:val="pl-PL"/>
        </w:rPr>
        <w:t>root</w:t>
      </w:r>
      <w:proofErr w:type="spellEnd"/>
      <w:r>
        <w:rPr>
          <w:lang w:val="pl-PL"/>
        </w:rPr>
        <w:t xml:space="preserve">, często zwanym też super </w:t>
      </w:r>
      <w:proofErr w:type="spellStart"/>
      <w:r>
        <w:rPr>
          <w:lang w:val="pl-PL"/>
        </w:rPr>
        <w:t>user</w:t>
      </w:r>
      <w:proofErr w:type="spellEnd"/>
      <w:r>
        <w:rPr>
          <w:lang w:val="pl-PL"/>
        </w:rPr>
        <w:t xml:space="preserve">) w pierwszej kolejności należało zainstalować aplikacje umożliwiające komunikację protokołem SFTP pomiędzy urządzeniem a komputerem osobistym. W tym celu na telefonie należało zainstalować paczki </w:t>
      </w:r>
      <w:proofErr w:type="spellStart"/>
      <w:r>
        <w:rPr>
          <w:lang w:val="pl-PL"/>
        </w:rPr>
        <w:t>OpenSSL</w:t>
      </w:r>
      <w:proofErr w:type="spellEnd"/>
      <w:r>
        <w:rPr>
          <w:lang w:val="pl-PL"/>
        </w:rPr>
        <w:t xml:space="preserve"> oraz </w:t>
      </w:r>
      <w:proofErr w:type="spellStart"/>
      <w:r>
        <w:rPr>
          <w:lang w:val="pl-PL"/>
        </w:rPr>
        <w:t>OpenSSH</w:t>
      </w:r>
      <w:proofErr w:type="spellEnd"/>
      <w:r w:rsidR="00C61CA2">
        <w:rPr>
          <w:lang w:val="pl-PL"/>
        </w:rPr>
        <w:t>:</w:t>
      </w:r>
    </w:p>
    <w:p w:rsidR="00C61CA2" w:rsidRDefault="00C61CA2" w:rsidP="00AA0449">
      <w:pPr>
        <w:rPr>
          <w:lang w:val="pl-PL"/>
        </w:rPr>
      </w:pPr>
    </w:p>
    <w:p w:rsidR="00C61CA2" w:rsidRDefault="00C61CA2" w:rsidP="00AA0449">
      <w:pPr>
        <w:rPr>
          <w:noProof/>
          <w:lang w:val="pl-PL" w:eastAsia="pl-PL" w:bidi="ar-SA"/>
        </w:rPr>
      </w:pPr>
    </w:p>
    <w:p w:rsidR="00C61CA2" w:rsidRDefault="00C61CA2" w:rsidP="00AA0449">
      <w:pPr>
        <w:rPr>
          <w:noProof/>
          <w:lang w:val="pl-PL" w:eastAsia="pl-PL" w:bidi="ar-SA"/>
        </w:rPr>
      </w:pPr>
    </w:p>
    <w:p w:rsidR="00C61CA2" w:rsidRPr="00AA0449" w:rsidRDefault="00C61CA2" w:rsidP="00AA0449">
      <w:pPr>
        <w:rPr>
          <w:lang w:val="pl-PL"/>
        </w:rPr>
      </w:pPr>
      <w:r>
        <w:rPr>
          <w:noProof/>
          <w:lang w:val="pl-PL" w:eastAsia="pl-PL" w:bidi="ar-SA"/>
        </w:rPr>
        <w:drawing>
          <wp:anchor distT="0" distB="0" distL="114300" distR="114300" simplePos="0" relativeHeight="251744256" behindDoc="1" locked="0" layoutInCell="1" allowOverlap="1" wp14:anchorId="77C7CA5F" wp14:editId="46AB9546">
            <wp:simplePos x="0" y="0"/>
            <wp:positionH relativeFrom="column">
              <wp:posOffset>515620</wp:posOffset>
            </wp:positionH>
            <wp:positionV relativeFrom="paragraph">
              <wp:posOffset>147198</wp:posOffset>
            </wp:positionV>
            <wp:extent cx="2245360" cy="3355340"/>
            <wp:effectExtent l="0" t="0" r="0" b="0"/>
            <wp:wrapNone/>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5360" cy="3355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bidi="ar-SA"/>
        </w:rPr>
        <w:drawing>
          <wp:anchor distT="0" distB="0" distL="114300" distR="114300" simplePos="0" relativeHeight="251745280" behindDoc="1" locked="0" layoutInCell="1" allowOverlap="1" wp14:anchorId="3F8A7486" wp14:editId="3DA50734">
            <wp:simplePos x="0" y="0"/>
            <wp:positionH relativeFrom="column">
              <wp:posOffset>3190492</wp:posOffset>
            </wp:positionH>
            <wp:positionV relativeFrom="paragraph">
              <wp:posOffset>156845</wp:posOffset>
            </wp:positionV>
            <wp:extent cx="2225615" cy="3344473"/>
            <wp:effectExtent l="0" t="0" r="0" b="0"/>
            <wp:wrapNone/>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5615" cy="33444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0449" w:rsidRDefault="00AA0449"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C61CA2" w:rsidP="005F79B4">
      <w:pPr>
        <w:rPr>
          <w:lang w:val="pl-PL"/>
        </w:rPr>
      </w:pPr>
    </w:p>
    <w:p w:rsidR="00C61CA2" w:rsidRDefault="009A6390" w:rsidP="005F79B4">
      <w:pPr>
        <w:rPr>
          <w:lang w:val="pl-PL"/>
        </w:rPr>
      </w:pPr>
      <w:r>
        <w:rPr>
          <w:noProof/>
        </w:rPr>
        <w:lastRenderedPageBreak/>
        <w:pict>
          <v:shape id="_x0000_s1054" type="#_x0000_t202" style="position:absolute;margin-left:-10.95pt;margin-top:11.55pt;width:468.65pt;height:53.4pt;z-index:251747328;mso-position-horizontal-relative:text;mso-position-vertical-relative:text" stroked="f">
            <v:textbox style="mso-next-textbox:#_x0000_s1054;mso-fit-shape-to-text:t" inset="0,0,0,0">
              <w:txbxContent>
                <w:p w:rsidR="009A6390" w:rsidRPr="00EE501E" w:rsidRDefault="009A6390" w:rsidP="00C61CA2">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15</w:t>
                  </w:r>
                  <w:r>
                    <w:rPr>
                      <w:noProof/>
                    </w:rPr>
                    <w:fldChar w:fldCharType="end"/>
                  </w:r>
                  <w:r w:rsidRPr="00EE501E">
                    <w:rPr>
                      <w:lang w:val="pl-PL"/>
                    </w:rPr>
                    <w:t xml:space="preserve"> Aplikacje </w:t>
                  </w:r>
                  <w:proofErr w:type="spellStart"/>
                  <w:r w:rsidRPr="00EE501E">
                    <w:rPr>
                      <w:lang w:val="pl-PL"/>
                    </w:rPr>
                    <w:t>OpenSSL</w:t>
                  </w:r>
                  <w:proofErr w:type="spellEnd"/>
                  <w:r w:rsidRPr="00EE501E">
                    <w:rPr>
                      <w:lang w:val="pl-PL"/>
                    </w:rPr>
                    <w:t xml:space="preserve"> i </w:t>
                  </w:r>
                  <w:proofErr w:type="spellStart"/>
                  <w:r w:rsidRPr="00EE501E">
                    <w:rPr>
                      <w:lang w:val="pl-PL"/>
                    </w:rPr>
                    <w:t>OpenSSH</w:t>
                  </w:r>
                  <w:proofErr w:type="spellEnd"/>
                  <w:r w:rsidRPr="00EE501E">
                    <w:rPr>
                      <w:lang w:val="pl-PL"/>
                    </w:rPr>
                    <w:t xml:space="preserve"> potrzebne do komunikacji z komputerem osobistym</w:t>
                  </w:r>
                </w:p>
              </w:txbxContent>
            </v:textbox>
          </v:shape>
        </w:pict>
      </w:r>
    </w:p>
    <w:p w:rsidR="00C61CA2" w:rsidRDefault="00C61CA2" w:rsidP="005F79B4">
      <w:pPr>
        <w:rPr>
          <w:lang w:val="pl-PL"/>
        </w:rPr>
      </w:pPr>
    </w:p>
    <w:p w:rsidR="00C61CA2" w:rsidRDefault="00C61CA2" w:rsidP="005F79B4">
      <w:pPr>
        <w:rPr>
          <w:lang w:val="pl-PL"/>
        </w:rPr>
      </w:pPr>
    </w:p>
    <w:p w:rsidR="00C61CA2" w:rsidRDefault="00314F17" w:rsidP="00314F17">
      <w:pPr>
        <w:pStyle w:val="Nagwek3"/>
        <w:rPr>
          <w:lang w:val="pl-PL"/>
        </w:rPr>
      </w:pPr>
      <w:bookmarkStart w:id="56" w:name="_Toc393950577"/>
      <w:r>
        <w:rPr>
          <w:lang w:val="pl-PL"/>
        </w:rPr>
        <w:t>Instalacja aplikacji z systemu Windows</w:t>
      </w:r>
      <w:bookmarkEnd w:id="56"/>
    </w:p>
    <w:p w:rsidR="00314F17" w:rsidRDefault="00314F17" w:rsidP="00314F17">
      <w:pPr>
        <w:rPr>
          <w:lang w:val="pl-PL"/>
        </w:rPr>
      </w:pPr>
    </w:p>
    <w:p w:rsidR="00C61CA2" w:rsidRDefault="00AE0D79" w:rsidP="00706920">
      <w:pPr>
        <w:ind w:firstLine="576"/>
        <w:rPr>
          <w:lang w:val="pl-PL"/>
        </w:rPr>
      </w:pPr>
      <w:r>
        <w:rPr>
          <w:lang w:val="pl-PL"/>
        </w:rPr>
        <w:t xml:space="preserve">Mimo faktu, że systemy Windows nie są wspierane jako platformy deweloperskie dla systemu </w:t>
      </w:r>
      <w:proofErr w:type="spellStart"/>
      <w:r>
        <w:rPr>
          <w:lang w:val="pl-PL"/>
        </w:rPr>
        <w:t>iOS</w:t>
      </w:r>
      <w:proofErr w:type="spellEnd"/>
      <w:r>
        <w:rPr>
          <w:lang w:val="pl-PL"/>
        </w:rPr>
        <w:t xml:space="preserve"> da się przeprowadzić kompilację oraz instalację własnej aplikacji na urządzeniu rzeczywistym poprzez zastosowanie odpowiednich programów.</w:t>
      </w:r>
    </w:p>
    <w:p w:rsidR="00AE0D79" w:rsidRDefault="00AE0D79" w:rsidP="00706920">
      <w:pPr>
        <w:ind w:firstLine="576"/>
        <w:rPr>
          <w:lang w:val="pl-PL"/>
        </w:rPr>
      </w:pPr>
      <w:r>
        <w:rPr>
          <w:lang w:val="pl-PL"/>
        </w:rPr>
        <w:t>Jednym z pakietów, który może w tym pomóc jest „</w:t>
      </w:r>
      <w:proofErr w:type="spellStart"/>
      <w:r>
        <w:rPr>
          <w:lang w:val="pl-PL"/>
        </w:rPr>
        <w:t>iOS</w:t>
      </w:r>
      <w:proofErr w:type="spellEnd"/>
      <w:r>
        <w:rPr>
          <w:lang w:val="pl-PL"/>
        </w:rPr>
        <w:t xml:space="preserve"> </w:t>
      </w:r>
      <w:proofErr w:type="spellStart"/>
      <w:r>
        <w:rPr>
          <w:lang w:val="pl-PL"/>
        </w:rPr>
        <w:t>Build</w:t>
      </w:r>
      <w:proofErr w:type="spellEnd"/>
      <w:r>
        <w:rPr>
          <w:lang w:val="pl-PL"/>
        </w:rPr>
        <w:t xml:space="preserve"> </w:t>
      </w:r>
      <w:proofErr w:type="spellStart"/>
      <w:r>
        <w:rPr>
          <w:lang w:val="pl-PL"/>
        </w:rPr>
        <w:t>Enviroment</w:t>
      </w:r>
      <w:proofErr w:type="spellEnd"/>
      <w:r>
        <w:rPr>
          <w:lang w:val="pl-PL"/>
        </w:rPr>
        <w:t xml:space="preserve"> for Windows </w:t>
      </w:r>
      <w:proofErr w:type="spellStart"/>
      <w:r>
        <w:rPr>
          <w:lang w:val="pl-PL"/>
        </w:rPr>
        <w:t>developers</w:t>
      </w:r>
      <w:proofErr w:type="spellEnd"/>
      <w:r>
        <w:rPr>
          <w:lang w:val="pl-PL"/>
        </w:rPr>
        <w:t xml:space="preserve">”. Pakiet ten pozwala na kompilację aplikacji przeznaczonych na </w:t>
      </w:r>
      <w:proofErr w:type="spellStart"/>
      <w:r>
        <w:rPr>
          <w:lang w:val="pl-PL"/>
        </w:rPr>
        <w:t>iOS</w:t>
      </w:r>
      <w:proofErr w:type="spellEnd"/>
      <w:r>
        <w:rPr>
          <w:lang w:val="pl-PL"/>
        </w:rPr>
        <w:t xml:space="preserve"> pod systemem Windows, podpisanie aplikacji oraz uruchomienie jej na urządzeniach z systemem </w:t>
      </w:r>
      <w:proofErr w:type="spellStart"/>
      <w:r>
        <w:rPr>
          <w:lang w:val="pl-PL"/>
        </w:rPr>
        <w:t>iOS</w:t>
      </w:r>
      <w:proofErr w:type="spellEnd"/>
      <w:r>
        <w:rPr>
          <w:lang w:val="pl-PL"/>
        </w:rPr>
        <w:t xml:space="preserve">. Pakiet pozwala też na uruchomienie zdalnej konsoli </w:t>
      </w:r>
      <w:proofErr w:type="spellStart"/>
      <w:r>
        <w:rPr>
          <w:lang w:val="pl-PL"/>
        </w:rPr>
        <w:t>debugującej</w:t>
      </w:r>
      <w:proofErr w:type="spellEnd"/>
      <w:r>
        <w:rPr>
          <w:lang w:val="pl-PL"/>
        </w:rPr>
        <w:t xml:space="preserve"> przedstawiającej błędy z urządzenia na komputerze osobistym, kompilację bezpośrednio z IDE Visual Studio czy też generację paczek *.</w:t>
      </w:r>
      <w:proofErr w:type="spellStart"/>
      <w:r>
        <w:rPr>
          <w:lang w:val="pl-PL"/>
        </w:rPr>
        <w:t>deb</w:t>
      </w:r>
      <w:proofErr w:type="spellEnd"/>
      <w:r>
        <w:rPr>
          <w:lang w:val="pl-PL"/>
        </w:rPr>
        <w:t xml:space="preserve"> oraz *.</w:t>
      </w:r>
      <w:proofErr w:type="spellStart"/>
      <w:r>
        <w:rPr>
          <w:lang w:val="pl-PL"/>
        </w:rPr>
        <w:t>ipa</w:t>
      </w:r>
      <w:proofErr w:type="spellEnd"/>
      <w:r>
        <w:rPr>
          <w:lang w:val="pl-PL"/>
        </w:rPr>
        <w:t>.</w:t>
      </w:r>
      <w:r w:rsidR="00A96FDF">
        <w:rPr>
          <w:lang w:val="pl-PL"/>
        </w:rPr>
        <w:t xml:space="preserve"> Aplikacja posiada też przydatną dla </w:t>
      </w:r>
      <w:r w:rsidR="00706920">
        <w:rPr>
          <w:lang w:val="pl-PL"/>
        </w:rPr>
        <w:t>potrzeb niniejszej pracy</w:t>
      </w:r>
      <w:r w:rsidR="00A96FDF">
        <w:rPr>
          <w:lang w:val="pl-PL"/>
        </w:rPr>
        <w:t xml:space="preserve"> funkcjonalność </w:t>
      </w:r>
      <w:r w:rsidR="00706920">
        <w:rPr>
          <w:lang w:val="pl-PL"/>
        </w:rPr>
        <w:t xml:space="preserve">kompilowania projektów </w:t>
      </w:r>
      <w:proofErr w:type="spellStart"/>
      <w:r w:rsidR="00706920">
        <w:rPr>
          <w:lang w:val="pl-PL"/>
        </w:rPr>
        <w:t>XCode</w:t>
      </w:r>
      <w:proofErr w:type="spellEnd"/>
      <w:r w:rsidR="00706920">
        <w:rPr>
          <w:lang w:val="pl-PL"/>
        </w:rPr>
        <w:t xml:space="preserve"> generowanych przez platformę Unity bezpośrednio na maszynie na której były pisane, bez konieczności eksportowania projektu na maszynę z systemem OS X. Do poprawnej inicjalizacji aplikacja potrzebuje jednak dostępu do plików </w:t>
      </w:r>
      <w:proofErr w:type="spellStart"/>
      <w:r w:rsidR="00706920">
        <w:rPr>
          <w:lang w:val="pl-PL"/>
        </w:rPr>
        <w:t>iOS</w:t>
      </w:r>
      <w:proofErr w:type="spellEnd"/>
      <w:r w:rsidR="00706920">
        <w:rPr>
          <w:lang w:val="pl-PL"/>
        </w:rPr>
        <w:t xml:space="preserve"> SDK, dlatego dostęp do systemu OS X z zainstalowanym </w:t>
      </w:r>
      <w:proofErr w:type="spellStart"/>
      <w:r w:rsidR="00706920">
        <w:rPr>
          <w:lang w:val="pl-PL"/>
        </w:rPr>
        <w:t>XCode</w:t>
      </w:r>
      <w:proofErr w:type="spellEnd"/>
      <w:r w:rsidR="00706920">
        <w:rPr>
          <w:lang w:val="pl-PL"/>
        </w:rPr>
        <w:t>, będzie potrzebny przynajmniej na krótki czas.</w:t>
      </w:r>
    </w:p>
    <w:p w:rsidR="00A96FDF" w:rsidRDefault="00A96FDF" w:rsidP="00706920">
      <w:pPr>
        <w:ind w:firstLine="576"/>
        <w:rPr>
          <w:lang w:val="pl-PL"/>
        </w:rPr>
      </w:pPr>
      <w:r>
        <w:rPr>
          <w:lang w:val="pl-PL"/>
        </w:rPr>
        <w:t xml:space="preserve">Po pobraniu i standardowym procesie instalacji </w:t>
      </w:r>
      <w:r w:rsidR="00706920">
        <w:rPr>
          <w:lang w:val="pl-PL"/>
        </w:rPr>
        <w:t xml:space="preserve">należy przeprowadzić konfigurację środowiska poprzez eksportowanie kilku części </w:t>
      </w:r>
      <w:proofErr w:type="spellStart"/>
      <w:r w:rsidR="00706920">
        <w:rPr>
          <w:lang w:val="pl-PL"/>
        </w:rPr>
        <w:t>iOS</w:t>
      </w:r>
      <w:proofErr w:type="spellEnd"/>
      <w:r w:rsidR="00706920">
        <w:rPr>
          <w:lang w:val="pl-PL"/>
        </w:rPr>
        <w:t xml:space="preserve"> SDK. W tym celu do pakietu dołączono dwa skrypty znajdujące się w folderze instalacyjnym w katalogu „Migration Assistant”. Jeden ze skryptów z rozszerzeniem *.</w:t>
      </w:r>
      <w:proofErr w:type="spellStart"/>
      <w:r w:rsidR="00706920">
        <w:rPr>
          <w:lang w:val="pl-PL"/>
        </w:rPr>
        <w:t>command</w:t>
      </w:r>
      <w:proofErr w:type="spellEnd"/>
      <w:r w:rsidR="00706920">
        <w:rPr>
          <w:lang w:val="pl-PL"/>
        </w:rPr>
        <w:t xml:space="preserve"> przeznaczony jest dla systemu OS X. Wyszukuje on w systemie zainstalowany </w:t>
      </w:r>
      <w:proofErr w:type="spellStart"/>
      <w:r w:rsidR="00706920">
        <w:rPr>
          <w:lang w:val="pl-PL"/>
        </w:rPr>
        <w:t>iOS</w:t>
      </w:r>
      <w:proofErr w:type="spellEnd"/>
      <w:r w:rsidR="00706920">
        <w:rPr>
          <w:lang w:val="pl-PL"/>
        </w:rPr>
        <w:t xml:space="preserve"> SDK, następnie kopiuje z niego </w:t>
      </w:r>
      <w:r w:rsidR="00E404F0">
        <w:rPr>
          <w:lang w:val="pl-PL"/>
        </w:rPr>
        <w:t>foldery „System” oraz „</w:t>
      </w:r>
      <w:proofErr w:type="spellStart"/>
      <w:r w:rsidR="00E404F0">
        <w:rPr>
          <w:lang w:val="pl-PL"/>
        </w:rPr>
        <w:t>usr</w:t>
      </w:r>
      <w:proofErr w:type="spellEnd"/>
      <w:r w:rsidR="00E404F0">
        <w:rPr>
          <w:lang w:val="pl-PL"/>
        </w:rPr>
        <w:t xml:space="preserve">” </w:t>
      </w:r>
      <w:r w:rsidR="00706920">
        <w:rPr>
          <w:lang w:val="pl-PL"/>
        </w:rPr>
        <w:t>pliki</w:t>
      </w:r>
      <w:r w:rsidR="00E404F0">
        <w:rPr>
          <w:lang w:val="pl-PL"/>
        </w:rPr>
        <w:t xml:space="preserve"> „</w:t>
      </w:r>
      <w:proofErr w:type="spellStart"/>
      <w:r w:rsidR="00706920" w:rsidRPr="00706920">
        <w:rPr>
          <w:lang w:val="pl-PL"/>
        </w:rPr>
        <w:t>libclang_rt.ios.a</w:t>
      </w:r>
      <w:proofErr w:type="spellEnd"/>
      <w:r w:rsidR="00E404F0">
        <w:rPr>
          <w:lang w:val="pl-PL"/>
        </w:rPr>
        <w:t>”. Skopiowane pliki umieszczane są w pliku SDK.zip. Spakowane archiwum należy przenieść na maszynę z systemem Windows, na której odbywa</w:t>
      </w:r>
      <w:r w:rsidR="00DA74B9">
        <w:rPr>
          <w:lang w:val="pl-PL"/>
        </w:rPr>
        <w:t>ł</w:t>
      </w:r>
      <w:r w:rsidR="00E404F0">
        <w:rPr>
          <w:lang w:val="pl-PL"/>
        </w:rPr>
        <w:t xml:space="preserve"> będzie się proces kompilacji.</w:t>
      </w:r>
      <w:r w:rsidR="00DA74B9">
        <w:rPr>
          <w:lang w:val="pl-PL"/>
        </w:rPr>
        <w:t xml:space="preserve"> Po przeniesieniu archiwum należy uruchomić drugi ze skryptów z rozszerzeniem *.</w:t>
      </w:r>
      <w:proofErr w:type="spellStart"/>
      <w:r w:rsidR="00DA74B9">
        <w:rPr>
          <w:lang w:val="pl-PL"/>
        </w:rPr>
        <w:t>cmd</w:t>
      </w:r>
      <w:proofErr w:type="spellEnd"/>
      <w:r w:rsidR="00DA74B9">
        <w:rPr>
          <w:lang w:val="pl-PL"/>
        </w:rPr>
        <w:t xml:space="preserve">, który przeniesie pliki skopiowane z SDK do odpowiednich katalogów i zmodyfikuje zmienne środowiskowe w sposób pozwalający z nich korzystać. Pomimo opisu samego programu mówiącego o korzystaniu ze skryptów z przenośnego urządzenia USB, można bez żadnych komplikacji korzystać z nich z dowolnego miejsca w systemie, do którego posiadamy dostęp </w:t>
      </w:r>
      <w:r w:rsidR="00DA74B9">
        <w:rPr>
          <w:lang w:val="pl-PL"/>
        </w:rPr>
        <w:lastRenderedPageBreak/>
        <w:t>typu odczyt-zapis.</w:t>
      </w:r>
    </w:p>
    <w:p w:rsidR="00DA74B9" w:rsidRDefault="00DA74B9" w:rsidP="00706920">
      <w:pPr>
        <w:ind w:firstLine="576"/>
        <w:rPr>
          <w:lang w:val="pl-PL"/>
        </w:rPr>
      </w:pPr>
    </w:p>
    <w:p w:rsidR="00DA74B9" w:rsidRDefault="009A6390" w:rsidP="00706920">
      <w:pPr>
        <w:ind w:firstLine="576"/>
        <w:rPr>
          <w:lang w:val="pl-PL"/>
        </w:rPr>
      </w:pPr>
      <w:r>
        <w:rPr>
          <w:noProof/>
        </w:rPr>
        <w:pict>
          <v:shape id="_x0000_s1056" type="#_x0000_t202" style="position:absolute;left:0;text-align:left;margin-left:28.65pt;margin-top:243pt;width:470.05pt;height:.05pt;z-index:251752448;mso-position-horizontal-relative:text;mso-position-vertical-relative:text" stroked="f">
            <v:textbox style="mso-next-textbox:#_x0000_s1056;mso-fit-shape-to-text:t" inset="0,0,0,0">
              <w:txbxContent>
                <w:p w:rsidR="009A6390" w:rsidRPr="00EE501E" w:rsidRDefault="009A6390" w:rsidP="00DA74B9">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16</w:t>
                  </w:r>
                  <w:r>
                    <w:rPr>
                      <w:noProof/>
                    </w:rPr>
                    <w:fldChar w:fldCharType="end"/>
                  </w:r>
                  <w:r w:rsidRPr="00EE501E">
                    <w:rPr>
                      <w:lang w:val="pl-PL"/>
                    </w:rPr>
                    <w:t xml:space="preserve"> Drugi ze skryptów po wypakowaniu SDK</w:t>
                  </w:r>
                </w:p>
              </w:txbxContent>
            </v:textbox>
          </v:shape>
        </w:pict>
      </w:r>
      <w:r w:rsidR="00DA74B9">
        <w:rPr>
          <w:noProof/>
          <w:lang w:val="pl-PL" w:eastAsia="pl-PL" w:bidi="ar-SA"/>
        </w:rPr>
        <w:drawing>
          <wp:anchor distT="0" distB="0" distL="114300" distR="114300" simplePos="0" relativeHeight="251750400" behindDoc="1" locked="0" layoutInCell="1" allowOverlap="1" wp14:anchorId="7F123D83" wp14:editId="79CED2CE">
            <wp:simplePos x="0" y="0"/>
            <wp:positionH relativeFrom="column">
              <wp:posOffset>364298</wp:posOffset>
            </wp:positionH>
            <wp:positionV relativeFrom="paragraph">
              <wp:posOffset>1546</wp:posOffset>
            </wp:positionV>
            <wp:extent cx="5969635" cy="3027680"/>
            <wp:effectExtent l="0" t="0" r="0" b="0"/>
            <wp:wrapNone/>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9635" cy="3027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0D79" w:rsidRDefault="00AE0D7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DA74B9" w:rsidRDefault="00DA74B9" w:rsidP="00AE0D79">
      <w:pPr>
        <w:rPr>
          <w:lang w:val="pl-PL"/>
        </w:rPr>
      </w:pPr>
    </w:p>
    <w:p w:rsidR="00C61CA2" w:rsidRDefault="00C61CA2" w:rsidP="005F79B4">
      <w:pPr>
        <w:rPr>
          <w:lang w:val="pl-PL"/>
        </w:rPr>
      </w:pPr>
    </w:p>
    <w:p w:rsidR="00590D02" w:rsidRDefault="00590D02" w:rsidP="005F79B4">
      <w:pPr>
        <w:rPr>
          <w:lang w:val="pl-PL"/>
        </w:rPr>
      </w:pPr>
      <w:r>
        <w:rPr>
          <w:lang w:val="pl-PL"/>
        </w:rPr>
        <w:t xml:space="preserve">Po dokonaniu konfiguracji aplikacji należy wygenerować projekt </w:t>
      </w:r>
      <w:proofErr w:type="spellStart"/>
      <w:r>
        <w:rPr>
          <w:lang w:val="pl-PL"/>
        </w:rPr>
        <w:t>XCode</w:t>
      </w:r>
      <w:proofErr w:type="spellEnd"/>
      <w:r>
        <w:rPr>
          <w:lang w:val="pl-PL"/>
        </w:rPr>
        <w:t xml:space="preserve"> z platformy Unity. By tego dokonać należy przejść do menu File-&gt;</w:t>
      </w:r>
      <w:proofErr w:type="spellStart"/>
      <w:r>
        <w:rPr>
          <w:lang w:val="pl-PL"/>
        </w:rPr>
        <w:t>Build</w:t>
      </w:r>
      <w:proofErr w:type="spellEnd"/>
      <w:r>
        <w:rPr>
          <w:lang w:val="pl-PL"/>
        </w:rPr>
        <w:t xml:space="preserve"> </w:t>
      </w:r>
      <w:proofErr w:type="spellStart"/>
      <w:r>
        <w:rPr>
          <w:lang w:val="pl-PL"/>
        </w:rPr>
        <w:t>Settings</w:t>
      </w:r>
      <w:proofErr w:type="spellEnd"/>
      <w:r>
        <w:rPr>
          <w:lang w:val="pl-PL"/>
        </w:rPr>
        <w:t xml:space="preserve">, przełączyć platformę na </w:t>
      </w:r>
      <w:proofErr w:type="spellStart"/>
      <w:r>
        <w:rPr>
          <w:lang w:val="pl-PL"/>
        </w:rPr>
        <w:t>iOS</w:t>
      </w:r>
      <w:proofErr w:type="spellEnd"/>
      <w:r>
        <w:rPr>
          <w:lang w:val="pl-PL"/>
        </w:rPr>
        <w:t xml:space="preserve"> oraz wybrać przycisk </w:t>
      </w:r>
      <w:proofErr w:type="spellStart"/>
      <w:r>
        <w:rPr>
          <w:lang w:val="pl-PL"/>
        </w:rPr>
        <w:t>Build</w:t>
      </w:r>
      <w:proofErr w:type="spellEnd"/>
      <w:r>
        <w:rPr>
          <w:lang w:val="pl-PL"/>
        </w:rPr>
        <w:t xml:space="preserve">. </w:t>
      </w:r>
    </w:p>
    <w:p w:rsidR="00590D02" w:rsidRDefault="009A6390" w:rsidP="005F79B4">
      <w:pPr>
        <w:rPr>
          <w:lang w:val="pl-PL"/>
        </w:rPr>
      </w:pPr>
      <w:r>
        <w:rPr>
          <w:noProof/>
        </w:rPr>
        <w:pict>
          <v:shape id="_x0000_s1057" type="#_x0000_t202" style="position:absolute;margin-left:-.05pt;margin-top:470.6pt;width:426.55pt;height:.05pt;z-index:251755520;mso-position-horizontal-relative:text;mso-position-vertical-relative:text" stroked="f">
            <v:textbox style="mso-fit-shape-to-text:t" inset="0,0,0,0">
              <w:txbxContent>
                <w:p w:rsidR="009A6390" w:rsidRPr="003F4AE0" w:rsidRDefault="009A6390" w:rsidP="00590D02">
                  <w:pPr>
                    <w:pStyle w:val="Legenda"/>
                    <w:rPr>
                      <w:noProof/>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17</w:t>
                  </w:r>
                  <w:r>
                    <w:rPr>
                      <w:noProof/>
                    </w:rPr>
                    <w:fldChar w:fldCharType="end"/>
                  </w:r>
                  <w:r w:rsidRPr="00EE501E">
                    <w:rPr>
                      <w:lang w:val="pl-PL"/>
                    </w:rPr>
                    <w:t xml:space="preserve"> Proces eksportowania projektu z Unity. </w:t>
                  </w:r>
                  <w:r>
                    <w:t xml:space="preserve">W </w:t>
                  </w:r>
                  <w:proofErr w:type="spellStart"/>
                  <w:r>
                    <w:t>tle</w:t>
                  </w:r>
                  <w:proofErr w:type="spellEnd"/>
                  <w:r>
                    <w:t xml:space="preserve"> </w:t>
                  </w:r>
                  <w:proofErr w:type="spellStart"/>
                  <w:r>
                    <w:t>ustawienia</w:t>
                  </w:r>
                  <w:proofErr w:type="spellEnd"/>
                  <w:r>
                    <w:t xml:space="preserve"> Build Settings</w:t>
                  </w:r>
                </w:p>
              </w:txbxContent>
            </v:textbox>
          </v:shape>
        </w:pict>
      </w:r>
      <w:r w:rsidR="00590D02">
        <w:rPr>
          <w:noProof/>
          <w:lang w:val="pl-PL" w:eastAsia="pl-PL" w:bidi="ar-SA"/>
        </w:rPr>
        <w:drawing>
          <wp:anchor distT="0" distB="0" distL="114300" distR="114300" simplePos="0" relativeHeight="251753472" behindDoc="1" locked="0" layoutInCell="1" allowOverlap="1">
            <wp:simplePos x="0" y="0"/>
            <wp:positionH relativeFrom="column">
              <wp:posOffset>-1198</wp:posOffset>
            </wp:positionH>
            <wp:positionV relativeFrom="paragraph">
              <wp:posOffset>1989</wp:posOffset>
            </wp:positionV>
            <wp:extent cx="5417185" cy="5917565"/>
            <wp:effectExtent l="0" t="0" r="0" b="0"/>
            <wp:wrapNone/>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7185" cy="5917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590D02" w:rsidRDefault="00590D02" w:rsidP="005F79B4">
      <w:pPr>
        <w:rPr>
          <w:lang w:val="pl-PL"/>
        </w:rPr>
      </w:pPr>
    </w:p>
    <w:p w:rsidR="0075706A" w:rsidRDefault="0075706A" w:rsidP="005F79B4">
      <w:pPr>
        <w:rPr>
          <w:lang w:val="pl-PL"/>
        </w:rPr>
      </w:pPr>
      <w:r>
        <w:rPr>
          <w:lang w:val="pl-PL"/>
        </w:rPr>
        <w:t xml:space="preserve">Po tym zabiegu w wybranym folderze wygenerowany zostanie projekt </w:t>
      </w:r>
      <w:proofErr w:type="spellStart"/>
      <w:r>
        <w:rPr>
          <w:lang w:val="pl-PL"/>
        </w:rPr>
        <w:t>XCode</w:t>
      </w:r>
      <w:proofErr w:type="spellEnd"/>
      <w:r>
        <w:rPr>
          <w:lang w:val="pl-PL"/>
        </w:rPr>
        <w:t xml:space="preserve"> odpowiadający eksportowanemu projektowi Unity. Projekt ten należy wskazać aplikacji „unity-builder.exe” dostarczonej wraz z paczką </w:t>
      </w:r>
      <w:proofErr w:type="spellStart"/>
      <w:r>
        <w:rPr>
          <w:lang w:val="pl-PL"/>
        </w:rPr>
        <w:t>iOS</w:t>
      </w:r>
      <w:proofErr w:type="spellEnd"/>
      <w:r>
        <w:rPr>
          <w:lang w:val="pl-PL"/>
        </w:rPr>
        <w:t xml:space="preserve"> </w:t>
      </w:r>
      <w:proofErr w:type="spellStart"/>
      <w:r>
        <w:rPr>
          <w:lang w:val="pl-PL"/>
        </w:rPr>
        <w:t>Build</w:t>
      </w:r>
      <w:proofErr w:type="spellEnd"/>
      <w:r>
        <w:rPr>
          <w:lang w:val="pl-PL"/>
        </w:rPr>
        <w:t xml:space="preserve"> </w:t>
      </w:r>
      <w:proofErr w:type="spellStart"/>
      <w:r>
        <w:rPr>
          <w:lang w:val="pl-PL"/>
        </w:rPr>
        <w:t>Enviroment</w:t>
      </w:r>
      <w:proofErr w:type="spellEnd"/>
      <w:r>
        <w:rPr>
          <w:lang w:val="pl-PL"/>
        </w:rPr>
        <w:t xml:space="preserve"> . </w:t>
      </w: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9A6390" w:rsidP="005F79B4">
      <w:pPr>
        <w:rPr>
          <w:lang w:val="pl-PL"/>
        </w:rPr>
      </w:pPr>
      <w:r>
        <w:rPr>
          <w:noProof/>
        </w:rPr>
        <w:pict>
          <v:shape id="_x0000_s1058" type="#_x0000_t202" style="position:absolute;margin-left:73.45pt;margin-top:366.7pt;width:339.6pt;height:.05pt;z-index:251758592;mso-position-horizontal-relative:text;mso-position-vertical-relative:text" stroked="f">
            <v:textbox style="mso-fit-shape-to-text:t" inset="0,0,0,0">
              <w:txbxContent>
                <w:p w:rsidR="009A6390" w:rsidRPr="00DF0638" w:rsidRDefault="009A6390" w:rsidP="0075706A">
                  <w:pPr>
                    <w:pStyle w:val="Legenda"/>
                    <w:rPr>
                      <w:noProof/>
                    </w:rPr>
                  </w:pPr>
                  <w:proofErr w:type="spellStart"/>
                  <w:r>
                    <w:t>Rysunek</w:t>
                  </w:r>
                  <w:proofErr w:type="spellEnd"/>
                  <w:r>
                    <w:t xml:space="preserve"> </w:t>
                  </w:r>
                  <w:fldSimple w:instr=" SEQ Rysunek \* ARABIC ">
                    <w:r>
                      <w:rPr>
                        <w:noProof/>
                      </w:rPr>
                      <w:t>18</w:t>
                    </w:r>
                  </w:fldSimple>
                  <w:r>
                    <w:t xml:space="preserve"> </w:t>
                  </w:r>
                  <w:proofErr w:type="spellStart"/>
                  <w:r>
                    <w:t>Okno</w:t>
                  </w:r>
                  <w:proofErr w:type="spellEnd"/>
                  <w:r>
                    <w:t xml:space="preserve"> </w:t>
                  </w:r>
                  <w:proofErr w:type="spellStart"/>
                  <w:r>
                    <w:t>programu</w:t>
                  </w:r>
                  <w:proofErr w:type="spellEnd"/>
                  <w:r>
                    <w:t xml:space="preserve"> unity-builder.exe</w:t>
                  </w:r>
                </w:p>
              </w:txbxContent>
            </v:textbox>
          </v:shape>
        </w:pict>
      </w:r>
      <w:r w:rsidR="0075706A">
        <w:rPr>
          <w:noProof/>
          <w:lang w:val="pl-PL" w:eastAsia="pl-PL" w:bidi="ar-SA"/>
        </w:rPr>
        <w:drawing>
          <wp:anchor distT="0" distB="0" distL="114300" distR="114300" simplePos="0" relativeHeight="251756544" behindDoc="1" locked="0" layoutInCell="1" allowOverlap="1">
            <wp:simplePos x="0" y="0"/>
            <wp:positionH relativeFrom="column">
              <wp:posOffset>933438</wp:posOffset>
            </wp:positionH>
            <wp:positionV relativeFrom="paragraph">
              <wp:posOffset>1905</wp:posOffset>
            </wp:positionV>
            <wp:extent cx="4312920" cy="4598035"/>
            <wp:effectExtent l="0" t="0" r="0" b="0"/>
            <wp:wrapNone/>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2920" cy="4598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p>
    <w:p w:rsidR="0075706A" w:rsidRDefault="0075706A" w:rsidP="005F79B4">
      <w:pPr>
        <w:rPr>
          <w:lang w:val="pl-PL"/>
        </w:rPr>
      </w:pPr>
      <w:r>
        <w:rPr>
          <w:lang w:val="pl-PL"/>
        </w:rPr>
        <w:t xml:space="preserve">Eksportowany projekt </w:t>
      </w:r>
      <w:proofErr w:type="spellStart"/>
      <w:r>
        <w:rPr>
          <w:lang w:val="pl-PL"/>
        </w:rPr>
        <w:t>XCode</w:t>
      </w:r>
      <w:proofErr w:type="spellEnd"/>
      <w:r>
        <w:rPr>
          <w:lang w:val="pl-PL"/>
        </w:rPr>
        <w:t xml:space="preserve"> należy wskazać poprzez wybranie go po naciśnięciu przycisku „</w:t>
      </w:r>
      <w:proofErr w:type="spellStart"/>
      <w:r>
        <w:rPr>
          <w:lang w:val="pl-PL"/>
        </w:rPr>
        <w:t>Browse</w:t>
      </w:r>
      <w:proofErr w:type="spellEnd"/>
      <w:r>
        <w:rPr>
          <w:lang w:val="pl-PL"/>
        </w:rPr>
        <w:t>”. Opcja „</w:t>
      </w:r>
      <w:proofErr w:type="spellStart"/>
      <w:r>
        <w:rPr>
          <w:lang w:val="pl-PL"/>
        </w:rPr>
        <w:t>Certificate</w:t>
      </w:r>
      <w:proofErr w:type="spellEnd"/>
      <w:r>
        <w:rPr>
          <w:lang w:val="pl-PL"/>
        </w:rPr>
        <w:t xml:space="preserve"> to </w:t>
      </w:r>
      <w:proofErr w:type="spellStart"/>
      <w:r>
        <w:rPr>
          <w:lang w:val="pl-PL"/>
        </w:rPr>
        <w:t>use</w:t>
      </w:r>
      <w:proofErr w:type="spellEnd"/>
      <w:r>
        <w:rPr>
          <w:lang w:val="pl-PL"/>
        </w:rPr>
        <w:t>” pozwala na podpisanie generowanej aplikacji jednym z kluczy przechowywanych w narzędziu „</w:t>
      </w:r>
      <w:proofErr w:type="spellStart"/>
      <w:r>
        <w:rPr>
          <w:lang w:val="pl-PL"/>
        </w:rPr>
        <w:t>Keychain</w:t>
      </w:r>
      <w:proofErr w:type="spellEnd"/>
      <w:r>
        <w:rPr>
          <w:lang w:val="pl-PL"/>
        </w:rPr>
        <w:t xml:space="preserve"> </w:t>
      </w:r>
      <w:proofErr w:type="spellStart"/>
      <w:r>
        <w:rPr>
          <w:lang w:val="pl-PL"/>
        </w:rPr>
        <w:t>tool</w:t>
      </w:r>
      <w:proofErr w:type="spellEnd"/>
      <w:r>
        <w:rPr>
          <w:lang w:val="pl-PL"/>
        </w:rPr>
        <w:t>” , lub pseudo podpisanie kluczem prywatnym generowanym na komputerze użytkownika. „</w:t>
      </w:r>
      <w:proofErr w:type="spellStart"/>
      <w:r>
        <w:rPr>
          <w:lang w:val="pl-PL"/>
        </w:rPr>
        <w:t>Rebuild</w:t>
      </w:r>
      <w:proofErr w:type="spellEnd"/>
      <w:r>
        <w:rPr>
          <w:lang w:val="pl-PL"/>
        </w:rPr>
        <w:t xml:space="preserve"> </w:t>
      </w:r>
      <w:proofErr w:type="spellStart"/>
      <w:r>
        <w:rPr>
          <w:lang w:val="pl-PL"/>
        </w:rPr>
        <w:t>all</w:t>
      </w:r>
      <w:proofErr w:type="spellEnd"/>
      <w:r>
        <w:rPr>
          <w:lang w:val="pl-PL"/>
        </w:rPr>
        <w:t xml:space="preserve"> </w:t>
      </w:r>
      <w:proofErr w:type="spellStart"/>
      <w:r>
        <w:rPr>
          <w:lang w:val="pl-PL"/>
        </w:rPr>
        <w:t>source</w:t>
      </w:r>
      <w:proofErr w:type="spellEnd"/>
      <w:r>
        <w:rPr>
          <w:lang w:val="pl-PL"/>
        </w:rPr>
        <w:t xml:space="preserve"> </w:t>
      </w:r>
      <w:proofErr w:type="spellStart"/>
      <w:r>
        <w:rPr>
          <w:lang w:val="pl-PL"/>
        </w:rPr>
        <w:t>files</w:t>
      </w:r>
      <w:proofErr w:type="spellEnd"/>
      <w:r>
        <w:rPr>
          <w:lang w:val="pl-PL"/>
        </w:rPr>
        <w:t>” wymusza na aplikacji budowanie projektu od nowa, ignorując pliki już wcześniej podpisane. Wydłuża to czas kompilacji, ale pozwala uniknąć potencjalnych błędów. „</w:t>
      </w:r>
      <w:proofErr w:type="spellStart"/>
      <w:r>
        <w:rPr>
          <w:lang w:val="pl-PL"/>
        </w:rPr>
        <w:t>Deploy</w:t>
      </w:r>
      <w:proofErr w:type="spellEnd"/>
      <w:r>
        <w:rPr>
          <w:lang w:val="pl-PL"/>
        </w:rPr>
        <w:t xml:space="preserve"> to </w:t>
      </w:r>
      <w:proofErr w:type="spellStart"/>
      <w:r>
        <w:rPr>
          <w:lang w:val="pl-PL"/>
        </w:rPr>
        <w:t>iOS</w:t>
      </w:r>
      <w:proofErr w:type="spellEnd"/>
      <w:r>
        <w:rPr>
          <w:lang w:val="pl-PL"/>
        </w:rPr>
        <w:t xml:space="preserve"> </w:t>
      </w:r>
      <w:proofErr w:type="spellStart"/>
      <w:r>
        <w:rPr>
          <w:lang w:val="pl-PL"/>
        </w:rPr>
        <w:t>device</w:t>
      </w:r>
      <w:proofErr w:type="spellEnd"/>
      <w:r>
        <w:rPr>
          <w:lang w:val="pl-PL"/>
        </w:rPr>
        <w:t xml:space="preserve"> </w:t>
      </w:r>
      <w:proofErr w:type="spellStart"/>
      <w:r>
        <w:rPr>
          <w:lang w:val="pl-PL"/>
        </w:rPr>
        <w:t>over</w:t>
      </w:r>
      <w:proofErr w:type="spellEnd"/>
      <w:r>
        <w:rPr>
          <w:lang w:val="pl-PL"/>
        </w:rPr>
        <w:t xml:space="preserve"> USB </w:t>
      </w:r>
      <w:proofErr w:type="spellStart"/>
      <w:r>
        <w:rPr>
          <w:lang w:val="pl-PL"/>
        </w:rPr>
        <w:t>immediately</w:t>
      </w:r>
      <w:proofErr w:type="spellEnd"/>
      <w:r>
        <w:rPr>
          <w:lang w:val="pl-PL"/>
        </w:rPr>
        <w:t>” jest funkcjonalnością eksperymentalną pozwalającą na uruchomienie skompilowanej aplikacji bezpośrednio na urządzeniu połączonym z komputerem osobistym poprzez interfejs USB. „</w:t>
      </w:r>
      <w:proofErr w:type="spellStart"/>
      <w:r>
        <w:rPr>
          <w:lang w:val="pl-PL"/>
        </w:rPr>
        <w:t>Also</w:t>
      </w:r>
      <w:proofErr w:type="spellEnd"/>
      <w:r>
        <w:rPr>
          <w:lang w:val="pl-PL"/>
        </w:rPr>
        <w:t xml:space="preserve"> </w:t>
      </w:r>
      <w:proofErr w:type="spellStart"/>
      <w:r>
        <w:rPr>
          <w:lang w:val="pl-PL"/>
        </w:rPr>
        <w:t>build</w:t>
      </w:r>
      <w:proofErr w:type="spellEnd"/>
      <w:r>
        <w:rPr>
          <w:lang w:val="pl-PL"/>
        </w:rPr>
        <w:t xml:space="preserve"> .</w:t>
      </w:r>
      <w:proofErr w:type="spellStart"/>
      <w:r>
        <w:rPr>
          <w:lang w:val="pl-PL"/>
        </w:rPr>
        <w:t>deb</w:t>
      </w:r>
      <w:proofErr w:type="spellEnd"/>
      <w:r>
        <w:rPr>
          <w:lang w:val="pl-PL"/>
        </w:rPr>
        <w:t xml:space="preserve"> </w:t>
      </w:r>
      <w:proofErr w:type="spellStart"/>
      <w:r>
        <w:rPr>
          <w:lang w:val="pl-PL"/>
        </w:rPr>
        <w:t>packages</w:t>
      </w:r>
      <w:proofErr w:type="spellEnd"/>
      <w:r>
        <w:rPr>
          <w:lang w:val="pl-PL"/>
        </w:rPr>
        <w:t xml:space="preserve"> for </w:t>
      </w:r>
      <w:proofErr w:type="spellStart"/>
      <w:r>
        <w:rPr>
          <w:lang w:val="pl-PL"/>
        </w:rPr>
        <w:t>jailbroken</w:t>
      </w:r>
      <w:proofErr w:type="spellEnd"/>
      <w:r>
        <w:rPr>
          <w:lang w:val="pl-PL"/>
        </w:rPr>
        <w:t xml:space="preserve"> </w:t>
      </w:r>
      <w:proofErr w:type="spellStart"/>
      <w:r>
        <w:rPr>
          <w:lang w:val="pl-PL"/>
        </w:rPr>
        <w:t>devies</w:t>
      </w:r>
      <w:proofErr w:type="spellEnd"/>
      <w:r>
        <w:rPr>
          <w:lang w:val="pl-PL"/>
        </w:rPr>
        <w:t>” d</w:t>
      </w:r>
      <w:r w:rsidR="00351BD8">
        <w:rPr>
          <w:lang w:val="pl-PL"/>
        </w:rPr>
        <w:t>odaje krok do procesu budowania, który generuje paczki *.</w:t>
      </w:r>
      <w:proofErr w:type="spellStart"/>
      <w:r w:rsidR="00351BD8">
        <w:rPr>
          <w:lang w:val="pl-PL"/>
        </w:rPr>
        <w:t>deb</w:t>
      </w:r>
      <w:proofErr w:type="spellEnd"/>
      <w:r w:rsidR="00351BD8">
        <w:rPr>
          <w:lang w:val="pl-PL"/>
        </w:rPr>
        <w:t xml:space="preserve"> (domyślnymi paczkami są *.</w:t>
      </w:r>
      <w:proofErr w:type="spellStart"/>
      <w:r w:rsidR="00351BD8">
        <w:rPr>
          <w:lang w:val="pl-PL"/>
        </w:rPr>
        <w:t>ipa</w:t>
      </w:r>
      <w:proofErr w:type="spellEnd"/>
      <w:r w:rsidR="00351BD8">
        <w:rPr>
          <w:lang w:val="pl-PL"/>
        </w:rPr>
        <w:t xml:space="preserve">), które można zainstalować na odblokowanym urządzeniu korzystając z programów </w:t>
      </w:r>
      <w:proofErr w:type="spellStart"/>
      <w:r w:rsidR="00351BD8">
        <w:rPr>
          <w:lang w:val="pl-PL"/>
        </w:rPr>
        <w:t>Cydia</w:t>
      </w:r>
      <w:proofErr w:type="spellEnd"/>
      <w:r w:rsidR="00351BD8">
        <w:rPr>
          <w:lang w:val="pl-PL"/>
        </w:rPr>
        <w:t xml:space="preserve"> lub </w:t>
      </w:r>
      <w:proofErr w:type="spellStart"/>
      <w:r w:rsidR="00351BD8">
        <w:rPr>
          <w:lang w:val="pl-PL"/>
        </w:rPr>
        <w:t>dpkg</w:t>
      </w:r>
      <w:proofErr w:type="spellEnd"/>
      <w:r w:rsidR="00351BD8">
        <w:rPr>
          <w:lang w:val="pl-PL"/>
        </w:rPr>
        <w:t xml:space="preserve">. „Open </w:t>
      </w:r>
      <w:proofErr w:type="spellStart"/>
      <w:r w:rsidR="00351BD8">
        <w:rPr>
          <w:lang w:val="pl-PL"/>
        </w:rPr>
        <w:t>packages</w:t>
      </w:r>
      <w:proofErr w:type="spellEnd"/>
      <w:r w:rsidR="00351BD8">
        <w:rPr>
          <w:lang w:val="pl-PL"/>
        </w:rPr>
        <w:t xml:space="preserve"> folder </w:t>
      </w:r>
      <w:proofErr w:type="spellStart"/>
      <w:r w:rsidR="00351BD8">
        <w:rPr>
          <w:lang w:val="pl-PL"/>
        </w:rPr>
        <w:t>after</w:t>
      </w:r>
      <w:proofErr w:type="spellEnd"/>
      <w:r w:rsidR="00351BD8">
        <w:rPr>
          <w:lang w:val="pl-PL"/>
        </w:rPr>
        <w:t xml:space="preserve"> </w:t>
      </w:r>
      <w:proofErr w:type="spellStart"/>
      <w:r w:rsidR="00351BD8">
        <w:rPr>
          <w:lang w:val="pl-PL"/>
        </w:rPr>
        <w:t>successfull</w:t>
      </w:r>
      <w:proofErr w:type="spellEnd"/>
      <w:r w:rsidR="00351BD8">
        <w:rPr>
          <w:lang w:val="pl-PL"/>
        </w:rPr>
        <w:t xml:space="preserve"> </w:t>
      </w:r>
      <w:proofErr w:type="spellStart"/>
      <w:r w:rsidR="00351BD8">
        <w:rPr>
          <w:lang w:val="pl-PL"/>
        </w:rPr>
        <w:t>build</w:t>
      </w:r>
      <w:proofErr w:type="spellEnd"/>
      <w:r w:rsidR="00351BD8">
        <w:rPr>
          <w:lang w:val="pl-PL"/>
        </w:rPr>
        <w:t>” otwiera folder w którym przechowywane są paczki *.</w:t>
      </w:r>
      <w:proofErr w:type="spellStart"/>
      <w:r w:rsidR="00351BD8">
        <w:rPr>
          <w:lang w:val="pl-PL"/>
        </w:rPr>
        <w:t>ipa</w:t>
      </w:r>
      <w:proofErr w:type="spellEnd"/>
      <w:r w:rsidR="00351BD8">
        <w:rPr>
          <w:lang w:val="pl-PL"/>
        </w:rPr>
        <w:t xml:space="preserve"> i *.</w:t>
      </w:r>
      <w:proofErr w:type="spellStart"/>
      <w:r w:rsidR="00351BD8">
        <w:rPr>
          <w:lang w:val="pl-PL"/>
        </w:rPr>
        <w:t>deb</w:t>
      </w:r>
      <w:proofErr w:type="spellEnd"/>
      <w:r w:rsidR="00351BD8">
        <w:rPr>
          <w:lang w:val="pl-PL"/>
        </w:rPr>
        <w:t xml:space="preserve"> po zakończeniu kompilacji. </w:t>
      </w:r>
      <w:r>
        <w:rPr>
          <w:lang w:val="pl-PL"/>
        </w:rPr>
        <w:t>Dla potrzeb niniejszej pracy wy</w:t>
      </w:r>
      <w:r w:rsidR="00351BD8">
        <w:rPr>
          <w:lang w:val="pl-PL"/>
        </w:rPr>
        <w:t>korzystano opcję pseudo podpisu, oraz generacji paczek *.</w:t>
      </w:r>
      <w:proofErr w:type="spellStart"/>
      <w:r w:rsidR="00351BD8">
        <w:rPr>
          <w:lang w:val="pl-PL"/>
        </w:rPr>
        <w:t>deb</w:t>
      </w:r>
      <w:proofErr w:type="spellEnd"/>
      <w:r w:rsidR="00351BD8">
        <w:rPr>
          <w:lang w:val="pl-PL"/>
        </w:rPr>
        <w:t>. Instalacji aplikacji na urządzeniu bezpośrednio po kompilacji nie działała, prawdopodobnie z powodu bardzo starej wersji wykorzystywanego do testów urządzenia.</w:t>
      </w:r>
    </w:p>
    <w:p w:rsidR="00351BD8" w:rsidRDefault="00351BD8" w:rsidP="005F79B4">
      <w:pPr>
        <w:rPr>
          <w:lang w:val="pl-PL"/>
        </w:rPr>
      </w:pPr>
    </w:p>
    <w:p w:rsidR="00351BD8" w:rsidRDefault="009A6390" w:rsidP="005F79B4">
      <w:pPr>
        <w:rPr>
          <w:lang w:val="pl-PL"/>
        </w:rPr>
      </w:pPr>
      <w:r>
        <w:rPr>
          <w:noProof/>
        </w:rPr>
        <w:pict>
          <v:shape id="_x0000_s1059" type="#_x0000_t202" style="position:absolute;margin-left:-.05pt;margin-top:245.2pt;width:470.05pt;height:.05pt;z-index:251761664;mso-position-horizontal-relative:text;mso-position-vertical-relative:text" stroked="f">
            <v:textbox style="mso-fit-shape-to-text:t" inset="0,0,0,0">
              <w:txbxContent>
                <w:p w:rsidR="009A6390" w:rsidRPr="00EE501E" w:rsidRDefault="009A6390" w:rsidP="00351BD8">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19</w:t>
                  </w:r>
                  <w:r>
                    <w:rPr>
                      <w:noProof/>
                    </w:rPr>
                    <w:fldChar w:fldCharType="end"/>
                  </w:r>
                  <w:r w:rsidRPr="00EE501E">
                    <w:rPr>
                      <w:lang w:val="pl-PL"/>
                    </w:rPr>
                    <w:t xml:space="preserve"> Proces kompilacji projektu </w:t>
                  </w:r>
                  <w:proofErr w:type="spellStart"/>
                  <w:r w:rsidRPr="00EE501E">
                    <w:rPr>
                      <w:lang w:val="pl-PL"/>
                    </w:rPr>
                    <w:t>XCode</w:t>
                  </w:r>
                  <w:proofErr w:type="spellEnd"/>
                  <w:r w:rsidRPr="00EE501E">
                    <w:rPr>
                      <w:lang w:val="pl-PL"/>
                    </w:rPr>
                    <w:t xml:space="preserve"> w systemie Windows</w:t>
                  </w:r>
                </w:p>
              </w:txbxContent>
            </v:textbox>
          </v:shape>
        </w:pict>
      </w:r>
      <w:r w:rsidR="00351BD8">
        <w:rPr>
          <w:noProof/>
          <w:lang w:val="pl-PL" w:eastAsia="pl-PL" w:bidi="ar-SA"/>
        </w:rPr>
        <w:drawing>
          <wp:anchor distT="0" distB="0" distL="114300" distR="114300" simplePos="0" relativeHeight="251759616" behindDoc="1" locked="0" layoutInCell="1" allowOverlap="1">
            <wp:simplePos x="0" y="0"/>
            <wp:positionH relativeFrom="column">
              <wp:posOffset>-1198</wp:posOffset>
            </wp:positionH>
            <wp:positionV relativeFrom="paragraph">
              <wp:posOffset>3283</wp:posOffset>
            </wp:positionV>
            <wp:extent cx="5969635" cy="3053715"/>
            <wp:effectExtent l="0" t="0" r="0" b="0"/>
            <wp:wrapNone/>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9635"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706A" w:rsidRDefault="0075706A" w:rsidP="005F79B4">
      <w:pPr>
        <w:rPr>
          <w:lang w:val="pl-PL"/>
        </w:rPr>
      </w:pPr>
    </w:p>
    <w:p w:rsidR="0075706A" w:rsidRDefault="0075706A"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r>
        <w:rPr>
          <w:lang w:val="pl-PL"/>
        </w:rPr>
        <w:t>Po zakończeniu kompilacji pojawi się okno przypominające o ograniczeniach programu:</w:t>
      </w:r>
    </w:p>
    <w:p w:rsidR="00351BD8" w:rsidRDefault="00351BD8" w:rsidP="005F79B4">
      <w:pPr>
        <w:rPr>
          <w:lang w:val="pl-PL"/>
        </w:rPr>
      </w:pPr>
      <w:r>
        <w:rPr>
          <w:noProof/>
          <w:lang w:val="pl-PL" w:eastAsia="pl-PL" w:bidi="ar-SA"/>
        </w:rPr>
        <w:drawing>
          <wp:anchor distT="0" distB="0" distL="114300" distR="114300" simplePos="0" relativeHeight="251762688" behindDoc="1" locked="0" layoutInCell="1" allowOverlap="1" wp14:anchorId="0A3DE2C2" wp14:editId="0330E700">
            <wp:simplePos x="0" y="0"/>
            <wp:positionH relativeFrom="column">
              <wp:posOffset>481965</wp:posOffset>
            </wp:positionH>
            <wp:positionV relativeFrom="paragraph">
              <wp:posOffset>32385</wp:posOffset>
            </wp:positionV>
            <wp:extent cx="4563110" cy="2432685"/>
            <wp:effectExtent l="0" t="0" r="0" b="0"/>
            <wp:wrapNone/>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3110" cy="2432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9A6390" w:rsidP="005F79B4">
      <w:pPr>
        <w:rPr>
          <w:lang w:val="pl-PL"/>
        </w:rPr>
      </w:pPr>
      <w:r>
        <w:rPr>
          <w:noProof/>
        </w:rPr>
        <w:pict>
          <v:shape id="_x0000_s1060" type="#_x0000_t202" style="position:absolute;margin-left:37.95pt;margin-top:6.85pt;width:359.3pt;height:25.8pt;z-index:251764736;mso-position-horizontal-relative:text;mso-position-vertical-relative:text" stroked="f">
            <v:textbox style="mso-fit-shape-to-text:t" inset="0,0,0,0">
              <w:txbxContent>
                <w:p w:rsidR="009A6390" w:rsidRPr="00EE501E" w:rsidRDefault="009A6390" w:rsidP="00351BD8">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20</w:t>
                  </w:r>
                  <w:r>
                    <w:rPr>
                      <w:noProof/>
                    </w:rPr>
                    <w:fldChar w:fldCharType="end"/>
                  </w:r>
                  <w:r w:rsidRPr="00EE501E">
                    <w:rPr>
                      <w:lang w:val="pl-PL"/>
                    </w:rPr>
                    <w:t xml:space="preserve"> Informacje o ograniczeniach wersji demo</w:t>
                  </w:r>
                </w:p>
              </w:txbxContent>
            </v:textbox>
          </v:shape>
        </w:pict>
      </w:r>
    </w:p>
    <w:p w:rsidR="00351BD8" w:rsidRDefault="00351BD8" w:rsidP="005F79B4">
      <w:pPr>
        <w:rPr>
          <w:lang w:val="pl-PL"/>
        </w:rPr>
      </w:pPr>
    </w:p>
    <w:p w:rsidR="00351BD8" w:rsidRDefault="00351BD8" w:rsidP="005F79B4">
      <w:pPr>
        <w:rPr>
          <w:lang w:val="pl-PL"/>
        </w:rPr>
      </w:pPr>
      <w:r>
        <w:rPr>
          <w:lang w:val="pl-PL"/>
        </w:rPr>
        <w:t>Oraz wygenerowane paczki:</w:t>
      </w:r>
    </w:p>
    <w:p w:rsidR="00351BD8" w:rsidRDefault="00351BD8" w:rsidP="005F79B4">
      <w:pPr>
        <w:rPr>
          <w:lang w:val="pl-PL"/>
        </w:rPr>
      </w:pPr>
    </w:p>
    <w:p w:rsidR="00351BD8" w:rsidRDefault="009A6390" w:rsidP="005F79B4">
      <w:pPr>
        <w:rPr>
          <w:lang w:val="pl-PL"/>
        </w:rPr>
      </w:pPr>
      <w:r>
        <w:rPr>
          <w:noProof/>
        </w:rPr>
        <w:pict>
          <v:shape id="_x0000_s1061" type="#_x0000_t202" style="position:absolute;margin-left:.15pt;margin-top:42.7pt;width:440.15pt;height:.05pt;z-index:251767808;mso-position-horizontal-relative:text;mso-position-vertical-relative:text" stroked="f">
            <v:textbox style="mso-fit-shape-to-text:t" inset="0,0,0,0">
              <w:txbxContent>
                <w:p w:rsidR="009A6390" w:rsidRPr="00EE501E" w:rsidRDefault="009A6390" w:rsidP="00351BD8">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21</w:t>
                  </w:r>
                  <w:r>
                    <w:rPr>
                      <w:noProof/>
                    </w:rPr>
                    <w:fldChar w:fldCharType="end"/>
                  </w:r>
                  <w:r w:rsidRPr="00EE501E">
                    <w:rPr>
                      <w:lang w:val="pl-PL"/>
                    </w:rPr>
                    <w:t xml:space="preserve"> Wygenerowane paczki *.</w:t>
                  </w:r>
                  <w:proofErr w:type="spellStart"/>
                  <w:r w:rsidRPr="00EE501E">
                    <w:rPr>
                      <w:lang w:val="pl-PL"/>
                    </w:rPr>
                    <w:t>deb</w:t>
                  </w:r>
                  <w:proofErr w:type="spellEnd"/>
                  <w:r w:rsidRPr="00EE501E">
                    <w:rPr>
                      <w:lang w:val="pl-PL"/>
                    </w:rPr>
                    <w:t xml:space="preserve"> oraz *.</w:t>
                  </w:r>
                  <w:proofErr w:type="spellStart"/>
                  <w:r w:rsidRPr="00EE501E">
                    <w:rPr>
                      <w:lang w:val="pl-PL"/>
                    </w:rPr>
                    <w:t>ipa</w:t>
                  </w:r>
                  <w:proofErr w:type="spellEnd"/>
                </w:p>
              </w:txbxContent>
            </v:textbox>
          </v:shape>
        </w:pict>
      </w:r>
      <w:r w:rsidR="00351BD8">
        <w:rPr>
          <w:noProof/>
          <w:lang w:val="pl-PL" w:eastAsia="pl-PL" w:bidi="ar-SA"/>
        </w:rPr>
        <w:drawing>
          <wp:anchor distT="0" distB="0" distL="114300" distR="114300" simplePos="0" relativeHeight="251765760" behindDoc="1" locked="0" layoutInCell="1" allowOverlap="1">
            <wp:simplePos x="0" y="0"/>
            <wp:positionH relativeFrom="column">
              <wp:posOffset>1989</wp:posOffset>
            </wp:positionH>
            <wp:positionV relativeFrom="paragraph">
              <wp:posOffset>2420</wp:posOffset>
            </wp:positionV>
            <wp:extent cx="5589905" cy="483235"/>
            <wp:effectExtent l="0" t="0" r="0" b="0"/>
            <wp:wrapNone/>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9905" cy="483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351BD8" w:rsidRDefault="00351BD8" w:rsidP="005F79B4">
      <w:pPr>
        <w:rPr>
          <w:lang w:val="pl-PL"/>
        </w:rPr>
      </w:pPr>
    </w:p>
    <w:p w:rsidR="00041B4F" w:rsidRDefault="00351BD8" w:rsidP="00041B4F">
      <w:pPr>
        <w:rPr>
          <w:lang w:val="pl-PL"/>
        </w:rPr>
      </w:pPr>
      <w:r>
        <w:rPr>
          <w:lang w:val="pl-PL"/>
        </w:rPr>
        <w:t xml:space="preserve">Posiadając gotowe do instalacji paczki należy połączyć się z urządzeniem poprzez SSH w celu </w:t>
      </w:r>
      <w:r w:rsidR="00041B4F">
        <w:rPr>
          <w:lang w:val="pl-PL"/>
        </w:rPr>
        <w:t xml:space="preserve">wkopiowania ich do pamięci telefonu. Dla celów pracy dokonano tego poprzez program </w:t>
      </w:r>
      <w:proofErr w:type="spellStart"/>
      <w:r w:rsidR="00041B4F">
        <w:rPr>
          <w:lang w:val="pl-PL"/>
        </w:rPr>
        <w:t>WinSCP</w:t>
      </w:r>
      <w:proofErr w:type="spellEnd"/>
      <w:r w:rsidR="00041B4F">
        <w:rPr>
          <w:lang w:val="pl-PL"/>
        </w:rPr>
        <w:t xml:space="preserve"> oraz opisane wcześniej paczki </w:t>
      </w:r>
      <w:proofErr w:type="spellStart"/>
      <w:r w:rsidR="00041B4F">
        <w:rPr>
          <w:lang w:val="pl-PL"/>
        </w:rPr>
        <w:t>OpenSSL</w:t>
      </w:r>
      <w:proofErr w:type="spellEnd"/>
      <w:r w:rsidR="00041B4F">
        <w:rPr>
          <w:lang w:val="pl-PL"/>
        </w:rPr>
        <w:t xml:space="preserve"> i </w:t>
      </w:r>
      <w:proofErr w:type="spellStart"/>
      <w:r w:rsidR="00041B4F">
        <w:rPr>
          <w:lang w:val="pl-PL"/>
        </w:rPr>
        <w:t>OpenSSH</w:t>
      </w:r>
      <w:proofErr w:type="spellEnd"/>
      <w:r w:rsidR="00041B4F">
        <w:rPr>
          <w:lang w:val="pl-PL"/>
        </w:rPr>
        <w:t xml:space="preserve"> zainstalowane na telefonie. By poprawnie połączyć się z urządzeniem typu </w:t>
      </w:r>
      <w:proofErr w:type="spellStart"/>
      <w:r w:rsidR="00041B4F">
        <w:rPr>
          <w:lang w:val="pl-PL"/>
        </w:rPr>
        <w:t>iPhone</w:t>
      </w:r>
      <w:proofErr w:type="spellEnd"/>
      <w:r w:rsidR="00041B4F">
        <w:rPr>
          <w:lang w:val="pl-PL"/>
        </w:rPr>
        <w:t xml:space="preserve"> należy skorzystać z protokołu SFTP. Domyślnie wszystkie odblokowane urządzenia z </w:t>
      </w:r>
      <w:proofErr w:type="spellStart"/>
      <w:r w:rsidR="00041B4F">
        <w:rPr>
          <w:lang w:val="pl-PL"/>
        </w:rPr>
        <w:t>OpenSSH</w:t>
      </w:r>
      <w:proofErr w:type="spellEnd"/>
      <w:r w:rsidR="00041B4F">
        <w:rPr>
          <w:lang w:val="pl-PL"/>
        </w:rPr>
        <w:t xml:space="preserve"> przyjmują autoryzację przy pomocy użytkownika „</w:t>
      </w:r>
      <w:proofErr w:type="spellStart"/>
      <w:r w:rsidR="00041B4F">
        <w:rPr>
          <w:lang w:val="pl-PL"/>
        </w:rPr>
        <w:t>root</w:t>
      </w:r>
      <w:proofErr w:type="spellEnd"/>
      <w:r w:rsidR="00041B4F">
        <w:rPr>
          <w:lang w:val="pl-PL"/>
        </w:rPr>
        <w:t>” z hasłem „</w:t>
      </w:r>
      <w:proofErr w:type="spellStart"/>
      <w:r w:rsidR="00041B4F">
        <w:rPr>
          <w:lang w:val="pl-PL"/>
        </w:rPr>
        <w:t>alpine</w:t>
      </w:r>
      <w:proofErr w:type="spellEnd"/>
      <w:r w:rsidR="00041B4F">
        <w:rPr>
          <w:lang w:val="pl-PL"/>
        </w:rPr>
        <w:t>”:</w:t>
      </w:r>
    </w:p>
    <w:p w:rsidR="00041B4F" w:rsidRDefault="00041B4F" w:rsidP="00041B4F">
      <w:pPr>
        <w:rPr>
          <w:lang w:val="pl-PL"/>
        </w:rPr>
      </w:pPr>
    </w:p>
    <w:p w:rsidR="00041B4F" w:rsidRDefault="009A6390" w:rsidP="00041B4F">
      <w:pPr>
        <w:rPr>
          <w:lang w:val="pl-PL"/>
        </w:rPr>
      </w:pPr>
      <w:r>
        <w:rPr>
          <w:noProof/>
        </w:rPr>
        <w:pict>
          <v:shape id="_x0000_s1062" type="#_x0000_t202" style="position:absolute;margin-left:97.95pt;margin-top:157.75pt;width:266.25pt;height:.05pt;z-index:251770880;mso-position-horizontal-relative:text;mso-position-vertical-relative:text" stroked="f">
            <v:textbox style="mso-fit-shape-to-text:t" inset="0,0,0,0">
              <w:txbxContent>
                <w:p w:rsidR="009A6390" w:rsidRPr="00EE501E" w:rsidRDefault="009A6390" w:rsidP="00041B4F">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22</w:t>
                  </w:r>
                  <w:r>
                    <w:rPr>
                      <w:noProof/>
                    </w:rPr>
                    <w:fldChar w:fldCharType="end"/>
                  </w:r>
                  <w:r w:rsidRPr="00EE501E">
                    <w:rPr>
                      <w:lang w:val="pl-PL"/>
                    </w:rPr>
                    <w:t xml:space="preserve"> Wypełnione dane sesji, adres IP jest adresem hosta </w:t>
                  </w:r>
                  <w:proofErr w:type="spellStart"/>
                  <w:r w:rsidRPr="00EE501E">
                    <w:rPr>
                      <w:lang w:val="pl-PL"/>
                    </w:rPr>
                    <w:t>iOS</w:t>
                  </w:r>
                  <w:proofErr w:type="spellEnd"/>
                </w:p>
              </w:txbxContent>
            </v:textbox>
          </v:shape>
        </w:pict>
      </w:r>
      <w:r w:rsidR="00041B4F">
        <w:rPr>
          <w:noProof/>
          <w:lang w:val="pl-PL" w:eastAsia="pl-PL" w:bidi="ar-SA"/>
        </w:rPr>
        <w:drawing>
          <wp:anchor distT="0" distB="0" distL="114300" distR="114300" simplePos="0" relativeHeight="251768832" behindDoc="1" locked="0" layoutInCell="1" allowOverlap="1">
            <wp:simplePos x="0" y="0"/>
            <wp:positionH relativeFrom="column">
              <wp:posOffset>1244109</wp:posOffset>
            </wp:positionH>
            <wp:positionV relativeFrom="paragraph">
              <wp:posOffset>-3175</wp:posOffset>
            </wp:positionV>
            <wp:extent cx="3381375" cy="1949450"/>
            <wp:effectExtent l="0" t="0" r="0" b="0"/>
            <wp:wrapNone/>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1375" cy="1949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1B4F" w:rsidRPr="00041B4F" w:rsidRDefault="00041B4F" w:rsidP="00041B4F">
      <w:pPr>
        <w:rPr>
          <w:lang w:val="pl-PL"/>
        </w:rPr>
      </w:pPr>
    </w:p>
    <w:p w:rsidR="00351BD8" w:rsidRDefault="00351BD8"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041B4F" w:rsidRDefault="00041B4F"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9A6390" w:rsidP="005F79B4">
      <w:pPr>
        <w:rPr>
          <w:lang w:val="pl-PL"/>
        </w:rPr>
      </w:pPr>
      <w:r>
        <w:rPr>
          <w:noProof/>
        </w:rPr>
        <w:pict>
          <v:shape id="_x0000_s1063" type="#_x0000_t202" style="position:absolute;margin-left:70.25pt;margin-top:254.45pt;width:299.55pt;height:.05pt;z-index:251774976;mso-position-horizontal-relative:text;mso-position-vertical-relative:text" stroked="f">
            <v:textbox style="mso-fit-shape-to-text:t" inset="0,0,0,0">
              <w:txbxContent>
                <w:p w:rsidR="009A6390" w:rsidRPr="004416C8" w:rsidRDefault="009A6390" w:rsidP="003946CE">
                  <w:pPr>
                    <w:pStyle w:val="Legenda"/>
                    <w:rPr>
                      <w:noProof/>
                    </w:rPr>
                  </w:pPr>
                  <w:proofErr w:type="spellStart"/>
                  <w:r>
                    <w:t>Rysunek</w:t>
                  </w:r>
                  <w:proofErr w:type="spellEnd"/>
                  <w:r>
                    <w:t xml:space="preserve"> </w:t>
                  </w:r>
                  <w:fldSimple w:instr=" SEQ Rysunek \* ARABIC ">
                    <w:r>
                      <w:rPr>
                        <w:noProof/>
                      </w:rPr>
                      <w:t>23</w:t>
                    </w:r>
                  </w:fldSimple>
                  <w:r>
                    <w:t xml:space="preserve"> </w:t>
                  </w:r>
                  <w:proofErr w:type="spellStart"/>
                  <w:r>
                    <w:t>Tworzenie</w:t>
                  </w:r>
                  <w:proofErr w:type="spellEnd"/>
                  <w:r>
                    <w:t xml:space="preserve"> </w:t>
                  </w:r>
                  <w:proofErr w:type="spellStart"/>
                  <w:r>
                    <w:t>sesji</w:t>
                  </w:r>
                  <w:proofErr w:type="spellEnd"/>
                  <w:r>
                    <w:t xml:space="preserve"> SFTP</w:t>
                  </w:r>
                </w:p>
              </w:txbxContent>
            </v:textbox>
          </v:shape>
        </w:pict>
      </w:r>
      <w:r w:rsidR="003946CE">
        <w:rPr>
          <w:noProof/>
          <w:lang w:val="pl-PL" w:eastAsia="pl-PL" w:bidi="ar-SA"/>
        </w:rPr>
        <w:drawing>
          <wp:anchor distT="0" distB="0" distL="114300" distR="114300" simplePos="0" relativeHeight="251772928" behindDoc="1" locked="0" layoutInCell="1" allowOverlap="1" wp14:anchorId="04BCE355" wp14:editId="5D69F524">
            <wp:simplePos x="0" y="0"/>
            <wp:positionH relativeFrom="column">
              <wp:posOffset>892498</wp:posOffset>
            </wp:positionH>
            <wp:positionV relativeFrom="paragraph">
              <wp:posOffset>154940</wp:posOffset>
            </wp:positionV>
            <wp:extent cx="3804285" cy="3019425"/>
            <wp:effectExtent l="0" t="0" r="0" b="0"/>
            <wp:wrapNone/>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428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6CE" w:rsidRDefault="003946CE" w:rsidP="005F79B4">
      <w:pPr>
        <w:rPr>
          <w:lang w:val="pl-PL"/>
        </w:rPr>
      </w:pPr>
    </w:p>
    <w:p w:rsidR="003946CE" w:rsidRDefault="003946CE" w:rsidP="005F79B4">
      <w:pPr>
        <w:rPr>
          <w:lang w:val="pl-PL"/>
        </w:rPr>
      </w:pPr>
    </w:p>
    <w:p w:rsidR="00041B4F" w:rsidRDefault="00041B4F"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r>
        <w:rPr>
          <w:lang w:val="pl-PL"/>
        </w:rPr>
        <w:t>Mając otwartą sesję do urządzenia należy przekopiować paczki. Instalacji można dokonać z konsoli danego telefonu poprzez komendę „</w:t>
      </w:r>
      <w:proofErr w:type="spellStart"/>
      <w:r>
        <w:rPr>
          <w:lang w:val="pl-PL"/>
        </w:rPr>
        <w:t>dpkg</w:t>
      </w:r>
      <w:proofErr w:type="spellEnd"/>
      <w:r>
        <w:rPr>
          <w:lang w:val="pl-PL"/>
        </w:rPr>
        <w:t xml:space="preserve">”. Dla potrzeb pracy jednak instalacja przebiegła przez aplikację </w:t>
      </w:r>
      <w:proofErr w:type="spellStart"/>
      <w:r>
        <w:rPr>
          <w:lang w:val="pl-PL"/>
        </w:rPr>
        <w:t>Cydia</w:t>
      </w:r>
      <w:proofErr w:type="spellEnd"/>
      <w:r>
        <w:rPr>
          <w:lang w:val="pl-PL"/>
        </w:rPr>
        <w:t>, znacznie ułatwiającą wszelkie interakcje z paczkami. W celu instalacji paczki *.</w:t>
      </w:r>
      <w:proofErr w:type="spellStart"/>
      <w:r>
        <w:rPr>
          <w:lang w:val="pl-PL"/>
        </w:rPr>
        <w:t>deb</w:t>
      </w:r>
      <w:proofErr w:type="spellEnd"/>
      <w:r>
        <w:rPr>
          <w:lang w:val="pl-PL"/>
        </w:rPr>
        <w:t xml:space="preserve"> poprzez aplikację </w:t>
      </w:r>
      <w:proofErr w:type="spellStart"/>
      <w:r>
        <w:rPr>
          <w:lang w:val="pl-PL"/>
        </w:rPr>
        <w:t>Cydia</w:t>
      </w:r>
      <w:proofErr w:type="spellEnd"/>
      <w:r>
        <w:rPr>
          <w:lang w:val="pl-PL"/>
        </w:rPr>
        <w:t xml:space="preserve"> należy skopiować paczkę do katalogu </w:t>
      </w:r>
      <w:r w:rsidRPr="003946CE">
        <w:rPr>
          <w:lang w:val="pl-PL"/>
        </w:rPr>
        <w:t>/</w:t>
      </w:r>
      <w:proofErr w:type="spellStart"/>
      <w:r w:rsidRPr="003946CE">
        <w:rPr>
          <w:lang w:val="pl-PL"/>
        </w:rPr>
        <w:t>private</w:t>
      </w:r>
      <w:proofErr w:type="spellEnd"/>
      <w:r w:rsidRPr="003946CE">
        <w:rPr>
          <w:lang w:val="pl-PL"/>
        </w:rPr>
        <w:t>/</w:t>
      </w:r>
      <w:proofErr w:type="spellStart"/>
      <w:r w:rsidRPr="003946CE">
        <w:rPr>
          <w:lang w:val="pl-PL"/>
        </w:rPr>
        <w:t>var</w:t>
      </w:r>
      <w:proofErr w:type="spellEnd"/>
      <w:r w:rsidRPr="003946CE">
        <w:rPr>
          <w:lang w:val="pl-PL"/>
        </w:rPr>
        <w:t>/</w:t>
      </w:r>
      <w:proofErr w:type="spellStart"/>
      <w:r w:rsidRPr="003946CE">
        <w:rPr>
          <w:lang w:val="pl-PL"/>
        </w:rPr>
        <w:t>root</w:t>
      </w:r>
      <w:proofErr w:type="spellEnd"/>
      <w:r w:rsidRPr="003946CE">
        <w:rPr>
          <w:lang w:val="pl-PL"/>
        </w:rPr>
        <w:t>/Media/</w:t>
      </w:r>
      <w:proofErr w:type="spellStart"/>
      <w:r w:rsidRPr="003946CE">
        <w:rPr>
          <w:lang w:val="pl-PL"/>
        </w:rPr>
        <w:t>Cydia</w:t>
      </w:r>
      <w:proofErr w:type="spellEnd"/>
      <w:r w:rsidRPr="003946CE">
        <w:rPr>
          <w:lang w:val="pl-PL"/>
        </w:rPr>
        <w:t>/</w:t>
      </w:r>
      <w:proofErr w:type="spellStart"/>
      <w:r w:rsidRPr="003946CE">
        <w:rPr>
          <w:lang w:val="pl-PL"/>
        </w:rPr>
        <w:t>AutoInstall</w:t>
      </w:r>
      <w:proofErr w:type="spellEnd"/>
      <w:r>
        <w:rPr>
          <w:lang w:val="pl-PL"/>
        </w:rPr>
        <w:t xml:space="preserve">. Jeżeli katalog </w:t>
      </w:r>
      <w:proofErr w:type="spellStart"/>
      <w:r>
        <w:rPr>
          <w:lang w:val="pl-PL"/>
        </w:rPr>
        <w:t>Cydia</w:t>
      </w:r>
      <w:proofErr w:type="spellEnd"/>
      <w:r>
        <w:rPr>
          <w:lang w:val="pl-PL"/>
        </w:rPr>
        <w:t xml:space="preserve"> nie istnieje w katalogu Media należy go stworzyć i tak samo postąpić z katalogiem </w:t>
      </w:r>
      <w:proofErr w:type="spellStart"/>
      <w:r>
        <w:rPr>
          <w:lang w:val="pl-PL"/>
        </w:rPr>
        <w:t>AutoInstall</w:t>
      </w:r>
      <w:proofErr w:type="spellEnd"/>
      <w:r>
        <w:rPr>
          <w:lang w:val="pl-PL"/>
        </w:rPr>
        <w:t xml:space="preserve">. </w:t>
      </w:r>
    </w:p>
    <w:p w:rsidR="003946CE" w:rsidRDefault="003946CE" w:rsidP="005F79B4">
      <w:pPr>
        <w:rPr>
          <w:lang w:val="pl-PL"/>
        </w:rPr>
      </w:pPr>
    </w:p>
    <w:p w:rsidR="003946CE" w:rsidRDefault="003946CE" w:rsidP="005F79B4">
      <w:pPr>
        <w:rPr>
          <w:lang w:val="pl-PL"/>
        </w:rPr>
      </w:pPr>
    </w:p>
    <w:p w:rsidR="003946CE" w:rsidRDefault="009A6390" w:rsidP="005F79B4">
      <w:pPr>
        <w:rPr>
          <w:lang w:val="pl-PL"/>
        </w:rPr>
      </w:pPr>
      <w:r>
        <w:rPr>
          <w:noProof/>
        </w:rPr>
        <w:pict>
          <v:shape id="_x0000_s1064" type="#_x0000_t202" style="position:absolute;margin-left:44.75pt;margin-top:78.05pt;width:375.6pt;height:.05pt;z-index:251778048;mso-position-horizontal-relative:text;mso-position-vertical-relative:text" stroked="f">
            <v:textbox style="mso-fit-shape-to-text:t" inset="0,0,0,0">
              <w:txbxContent>
                <w:p w:rsidR="009A6390" w:rsidRPr="00EE501E" w:rsidRDefault="009A6390" w:rsidP="003946CE">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24</w:t>
                  </w:r>
                  <w:r>
                    <w:rPr>
                      <w:noProof/>
                    </w:rPr>
                    <w:fldChar w:fldCharType="end"/>
                  </w:r>
                  <w:r w:rsidRPr="00EE501E">
                    <w:rPr>
                      <w:lang w:val="pl-PL"/>
                    </w:rPr>
                    <w:t xml:space="preserve"> Paczka </w:t>
                  </w:r>
                  <w:proofErr w:type="spellStart"/>
                  <w:r w:rsidRPr="00EE501E">
                    <w:rPr>
                      <w:lang w:val="pl-PL"/>
                    </w:rPr>
                    <w:t>Test.deb</w:t>
                  </w:r>
                  <w:proofErr w:type="spellEnd"/>
                  <w:r w:rsidRPr="00EE501E">
                    <w:rPr>
                      <w:lang w:val="pl-PL"/>
                    </w:rPr>
                    <w:t xml:space="preserve"> umieszczona w katalogu </w:t>
                  </w:r>
                  <w:proofErr w:type="spellStart"/>
                  <w:r w:rsidRPr="00EE501E">
                    <w:rPr>
                      <w:lang w:val="pl-PL"/>
                    </w:rPr>
                    <w:t>AutoInstall</w:t>
                  </w:r>
                  <w:proofErr w:type="spellEnd"/>
                  <w:r w:rsidRPr="00EE501E">
                    <w:rPr>
                      <w:lang w:val="pl-PL"/>
                    </w:rPr>
                    <w:t xml:space="preserve"> pakietu </w:t>
                  </w:r>
                  <w:proofErr w:type="spellStart"/>
                  <w:r w:rsidRPr="00EE501E">
                    <w:rPr>
                      <w:lang w:val="pl-PL"/>
                    </w:rPr>
                    <w:t>Cydia</w:t>
                  </w:r>
                  <w:proofErr w:type="spellEnd"/>
                </w:p>
              </w:txbxContent>
            </v:textbox>
          </v:shape>
        </w:pict>
      </w:r>
      <w:r w:rsidR="003946CE">
        <w:rPr>
          <w:noProof/>
          <w:lang w:val="pl-PL" w:eastAsia="pl-PL" w:bidi="ar-SA"/>
        </w:rPr>
        <w:drawing>
          <wp:anchor distT="0" distB="0" distL="114300" distR="114300" simplePos="0" relativeHeight="251776000" behindDoc="1" locked="0" layoutInCell="1" allowOverlap="1" wp14:anchorId="20E52DBD" wp14:editId="13185ED7">
            <wp:simplePos x="0" y="0"/>
            <wp:positionH relativeFrom="column">
              <wp:posOffset>568528</wp:posOffset>
            </wp:positionH>
            <wp:positionV relativeFrom="paragraph">
              <wp:posOffset>28575</wp:posOffset>
            </wp:positionV>
            <wp:extent cx="4770120" cy="905510"/>
            <wp:effectExtent l="0" t="0" r="0" b="0"/>
            <wp:wrapNone/>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905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p>
    <w:p w:rsidR="003946CE" w:rsidRDefault="003946CE" w:rsidP="005F79B4">
      <w:pPr>
        <w:rPr>
          <w:lang w:val="pl-PL"/>
        </w:rPr>
      </w:pPr>
      <w:r>
        <w:rPr>
          <w:lang w:val="pl-PL"/>
        </w:rPr>
        <w:t>Po umieszczeniu paczki w odpowiednim miejscu należy zrestartować urządzenie dwa razy. Po drugim restarcie nasza aplikacja pojawi się w menu Spring urządzenia:</w:t>
      </w:r>
    </w:p>
    <w:p w:rsidR="003946CE" w:rsidRDefault="003946CE" w:rsidP="005F79B4">
      <w:pPr>
        <w:rPr>
          <w:lang w:val="pl-PL"/>
        </w:rPr>
      </w:pPr>
    </w:p>
    <w:p w:rsidR="003946CE" w:rsidRDefault="009A6390" w:rsidP="005F79B4">
      <w:pPr>
        <w:rPr>
          <w:lang w:val="pl-PL"/>
        </w:rPr>
      </w:pPr>
      <w:r>
        <w:rPr>
          <w:noProof/>
        </w:rPr>
        <w:pict>
          <v:shape id="_x0000_s1065" type="#_x0000_t202" style="position:absolute;margin-left:131.9pt;margin-top:505.95pt;width:285.95pt;height:.05pt;z-index:251781120;mso-position-horizontal-relative:text;mso-position-vertical-relative:text" stroked="f">
            <v:textbox style="mso-fit-shape-to-text:t" inset="0,0,0,0">
              <w:txbxContent>
                <w:p w:rsidR="009A6390" w:rsidRPr="00EE501E" w:rsidRDefault="009A6390" w:rsidP="003A4F96">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25</w:t>
                  </w:r>
                  <w:r>
                    <w:rPr>
                      <w:noProof/>
                    </w:rPr>
                    <w:fldChar w:fldCharType="end"/>
                  </w:r>
                  <w:r w:rsidRPr="00EE501E">
                    <w:rPr>
                      <w:lang w:val="pl-PL"/>
                    </w:rPr>
                    <w:t xml:space="preserve"> Aplikacja widoczna w Spring menu telefonu </w:t>
                  </w:r>
                  <w:proofErr w:type="spellStart"/>
                  <w:r w:rsidRPr="00EE501E">
                    <w:rPr>
                      <w:lang w:val="pl-PL"/>
                    </w:rPr>
                    <w:t>iPhone</w:t>
                  </w:r>
                  <w:proofErr w:type="spellEnd"/>
                  <w:r w:rsidRPr="00EE501E">
                    <w:rPr>
                      <w:lang w:val="pl-PL"/>
                    </w:rPr>
                    <w:t xml:space="preserve"> 3G</w:t>
                  </w:r>
                </w:p>
              </w:txbxContent>
            </v:textbox>
          </v:shape>
        </w:pict>
      </w:r>
      <w:r w:rsidR="003A4F96">
        <w:rPr>
          <w:noProof/>
          <w:lang w:val="pl-PL" w:eastAsia="pl-PL" w:bidi="ar-SA"/>
        </w:rPr>
        <w:drawing>
          <wp:anchor distT="0" distB="0" distL="114300" distR="114300" simplePos="0" relativeHeight="251779072" behindDoc="1" locked="0" layoutInCell="1" allowOverlap="1">
            <wp:simplePos x="0" y="0"/>
            <wp:positionH relativeFrom="column">
              <wp:posOffset>1675429</wp:posOffset>
            </wp:positionH>
            <wp:positionV relativeFrom="paragraph">
              <wp:posOffset>-1270</wp:posOffset>
            </wp:positionV>
            <wp:extent cx="3631721" cy="6369843"/>
            <wp:effectExtent l="0" t="0" r="0" b="0"/>
            <wp:wrapNone/>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1721" cy="63698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6CE" w:rsidRDefault="003946CE"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3A4F96" w:rsidP="005F79B4">
      <w:pPr>
        <w:rPr>
          <w:lang w:val="pl-PL"/>
        </w:rPr>
      </w:pPr>
    </w:p>
    <w:p w:rsidR="003A4F96" w:rsidRDefault="0049255C" w:rsidP="005F79B4">
      <w:pPr>
        <w:rPr>
          <w:lang w:val="pl-PL"/>
        </w:rPr>
      </w:pPr>
      <w:r>
        <w:rPr>
          <w:noProof/>
          <w:lang w:val="pl-PL" w:eastAsia="pl-PL" w:bidi="ar-SA"/>
        </w:rPr>
        <w:drawing>
          <wp:inline distT="0" distB="0" distL="0" distR="0">
            <wp:extent cx="5969635" cy="319151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9635" cy="3191510"/>
                    </a:xfrm>
                    <a:prstGeom prst="rect">
                      <a:avLst/>
                    </a:prstGeom>
                    <a:noFill/>
                    <a:ln>
                      <a:noFill/>
                    </a:ln>
                  </pic:spPr>
                </pic:pic>
              </a:graphicData>
            </a:graphic>
          </wp:inline>
        </w:drawing>
      </w:r>
      <w:r w:rsidR="009A6390">
        <w:rPr>
          <w:noProof/>
        </w:rPr>
        <w:pict>
          <v:shape id="_x0000_s1066" type="#_x0000_t202" style="position:absolute;margin-left:-.05pt;margin-top:255.95pt;width:470.05pt;height:.05pt;z-index:251784192;mso-position-horizontal-relative:text;mso-position-vertical-relative:text" stroked="f">
            <v:textbox style="mso-fit-shape-to-text:t" inset="0,0,0,0">
              <w:txbxContent>
                <w:p w:rsidR="009A6390" w:rsidRPr="00EE501E" w:rsidRDefault="009A6390" w:rsidP="004407CD">
                  <w:pPr>
                    <w:pStyle w:val="Legenda"/>
                    <w:rPr>
                      <w:noProof/>
                      <w:lang w:val="pl-PL"/>
                    </w:rPr>
                  </w:pPr>
                  <w:r w:rsidRPr="00EE501E">
                    <w:rPr>
                      <w:lang w:val="pl-PL"/>
                    </w:rPr>
                    <w:t xml:space="preserve">Rysunek </w:t>
                  </w:r>
                  <w:r>
                    <w:fldChar w:fldCharType="begin"/>
                  </w:r>
                  <w:r w:rsidRPr="00EE501E">
                    <w:rPr>
                      <w:lang w:val="pl-PL"/>
                    </w:rPr>
                    <w:instrText xml:space="preserve"> SEQ Rysunek \* ARABIC </w:instrText>
                  </w:r>
                  <w:r>
                    <w:fldChar w:fldCharType="separate"/>
                  </w:r>
                  <w:r w:rsidRPr="00EE501E">
                    <w:rPr>
                      <w:noProof/>
                      <w:lang w:val="pl-PL"/>
                    </w:rPr>
                    <w:t>26</w:t>
                  </w:r>
                  <w:r>
                    <w:rPr>
                      <w:noProof/>
                    </w:rPr>
                    <w:fldChar w:fldCharType="end"/>
                  </w:r>
                  <w:r w:rsidRPr="00EE501E">
                    <w:rPr>
                      <w:lang w:val="pl-PL"/>
                    </w:rPr>
                    <w:t xml:space="preserve"> Jedna z aplikacji testowych uruchomiona na urządzeniu </w:t>
                  </w:r>
                  <w:proofErr w:type="spellStart"/>
                  <w:r w:rsidRPr="00EE501E">
                    <w:rPr>
                      <w:lang w:val="pl-PL"/>
                    </w:rPr>
                    <w:t>iPhone</w:t>
                  </w:r>
                  <w:proofErr w:type="spellEnd"/>
                  <w:r w:rsidRPr="00EE501E">
                    <w:rPr>
                      <w:lang w:val="pl-PL"/>
                    </w:rPr>
                    <w:t xml:space="preserve"> 3G</w:t>
                  </w:r>
                </w:p>
              </w:txbxContent>
            </v:textbox>
          </v:shape>
        </w:pict>
      </w:r>
    </w:p>
    <w:p w:rsidR="003A4F96" w:rsidRDefault="003A4F96"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4407CD" w:rsidRDefault="004407CD" w:rsidP="005F79B4">
      <w:pPr>
        <w:rPr>
          <w:lang w:val="pl-PL"/>
        </w:rPr>
      </w:pPr>
    </w:p>
    <w:p w:rsidR="003A4F96" w:rsidRDefault="003A4F96" w:rsidP="005F79B4">
      <w:pPr>
        <w:rPr>
          <w:lang w:val="pl-PL"/>
        </w:rPr>
      </w:pPr>
    </w:p>
    <w:p w:rsidR="004C30BF" w:rsidRDefault="004C30BF" w:rsidP="004C30BF">
      <w:pPr>
        <w:pStyle w:val="Nagwek2"/>
        <w:rPr>
          <w:lang w:val="pl-PL"/>
        </w:rPr>
      </w:pPr>
      <w:bookmarkStart w:id="57" w:name="_Toc393950578"/>
      <w:r>
        <w:rPr>
          <w:lang w:val="pl-PL"/>
        </w:rPr>
        <w:t>Windows Phone 8</w:t>
      </w:r>
      <w:bookmarkEnd w:id="57"/>
    </w:p>
    <w:p w:rsidR="004C30BF" w:rsidRDefault="004C30BF" w:rsidP="004C30BF">
      <w:pPr>
        <w:rPr>
          <w:lang w:val="pl-PL"/>
        </w:rPr>
      </w:pPr>
    </w:p>
    <w:p w:rsidR="004C30BF" w:rsidRDefault="004C30BF" w:rsidP="004C30BF">
      <w:pPr>
        <w:rPr>
          <w:lang w:val="pl-PL"/>
        </w:rPr>
      </w:pPr>
      <w:r>
        <w:rPr>
          <w:lang w:val="pl-PL"/>
        </w:rPr>
        <w:t xml:space="preserve">W celu tworzenia aplikacji na telefony oparte o system Windows Phone 8 </w:t>
      </w:r>
      <w:r w:rsidR="00812BC4">
        <w:rPr>
          <w:lang w:val="pl-PL"/>
        </w:rPr>
        <w:t>następujące kryteria muszą być spełnione:</w:t>
      </w:r>
    </w:p>
    <w:p w:rsidR="00812BC4" w:rsidRDefault="00812BC4" w:rsidP="00812BC4">
      <w:pPr>
        <w:pStyle w:val="Akapitzlist"/>
        <w:numPr>
          <w:ilvl w:val="0"/>
          <w:numId w:val="20"/>
        </w:numPr>
        <w:rPr>
          <w:lang w:val="pl-PL"/>
        </w:rPr>
      </w:pPr>
      <w:r>
        <w:rPr>
          <w:lang w:val="pl-PL"/>
        </w:rPr>
        <w:t xml:space="preserve">Windows 8 na </w:t>
      </w:r>
      <w:r w:rsidR="00267C67">
        <w:rPr>
          <w:lang w:val="pl-PL"/>
        </w:rPr>
        <w:t>maszynie, na której</w:t>
      </w:r>
      <w:r>
        <w:rPr>
          <w:lang w:val="pl-PL"/>
        </w:rPr>
        <w:t xml:space="preserve"> będzie tworzona aplikacja</w:t>
      </w:r>
    </w:p>
    <w:p w:rsidR="00812BC4" w:rsidRDefault="00812BC4" w:rsidP="00812BC4">
      <w:pPr>
        <w:pStyle w:val="Akapitzlist"/>
        <w:numPr>
          <w:ilvl w:val="0"/>
          <w:numId w:val="20"/>
        </w:numPr>
        <w:rPr>
          <w:lang w:val="pl-PL"/>
        </w:rPr>
      </w:pPr>
      <w:r>
        <w:rPr>
          <w:lang w:val="pl-PL"/>
        </w:rPr>
        <w:t>Unity 4.3+</w:t>
      </w:r>
    </w:p>
    <w:p w:rsidR="00267C67" w:rsidRDefault="00267C67" w:rsidP="00812BC4">
      <w:pPr>
        <w:pStyle w:val="Akapitzlist"/>
        <w:numPr>
          <w:ilvl w:val="0"/>
          <w:numId w:val="20"/>
        </w:numPr>
        <w:rPr>
          <w:lang w:val="pl-PL"/>
        </w:rPr>
      </w:pPr>
      <w:r>
        <w:rPr>
          <w:lang w:val="pl-PL"/>
        </w:rPr>
        <w:t>Windows Phone SDK 8.0+</w:t>
      </w:r>
    </w:p>
    <w:p w:rsidR="00812BC4" w:rsidRDefault="00267C67" w:rsidP="00812BC4">
      <w:pPr>
        <w:pStyle w:val="Akapitzlist"/>
        <w:numPr>
          <w:ilvl w:val="0"/>
          <w:numId w:val="20"/>
        </w:numPr>
        <w:rPr>
          <w:lang w:val="pl-PL"/>
        </w:rPr>
      </w:pPr>
      <w:r>
        <w:rPr>
          <w:lang w:val="pl-PL"/>
        </w:rPr>
        <w:t>Zarejestrowany i odblokowany telefon z systemem Windows Phone 8+</w:t>
      </w:r>
    </w:p>
    <w:p w:rsidR="00786BD7" w:rsidRDefault="00786BD7" w:rsidP="00812BC4">
      <w:pPr>
        <w:pStyle w:val="Akapitzlist"/>
        <w:numPr>
          <w:ilvl w:val="0"/>
          <w:numId w:val="20"/>
        </w:numPr>
        <w:rPr>
          <w:lang w:val="pl-PL"/>
        </w:rPr>
      </w:pPr>
      <w:r>
        <w:rPr>
          <w:lang w:val="pl-PL"/>
        </w:rPr>
        <w:t xml:space="preserve">Konto Microsoft </w:t>
      </w:r>
      <w:proofErr w:type="spellStart"/>
      <w:r>
        <w:rPr>
          <w:lang w:val="pl-PL"/>
        </w:rPr>
        <w:t>Account</w:t>
      </w:r>
      <w:proofErr w:type="spellEnd"/>
    </w:p>
    <w:p w:rsidR="00267C67" w:rsidRDefault="00267C67" w:rsidP="00267C67">
      <w:pPr>
        <w:rPr>
          <w:lang w:val="pl-PL"/>
        </w:rPr>
      </w:pPr>
    </w:p>
    <w:p w:rsidR="00267C67" w:rsidRPr="00812BC4" w:rsidRDefault="00267C67" w:rsidP="00267C67">
      <w:pPr>
        <w:pStyle w:val="Nagwek3"/>
        <w:rPr>
          <w:lang w:val="pl-PL"/>
        </w:rPr>
      </w:pPr>
      <w:bookmarkStart w:id="58" w:name="_Toc393950579"/>
      <w:r>
        <w:rPr>
          <w:lang w:val="pl-PL"/>
        </w:rPr>
        <w:t xml:space="preserve">Instalacja Windows 8 w </w:t>
      </w:r>
      <w:r w:rsidR="00F6584F">
        <w:rPr>
          <w:lang w:val="pl-PL"/>
        </w:rPr>
        <w:t xml:space="preserve">aplikacji </w:t>
      </w:r>
      <w:proofErr w:type="spellStart"/>
      <w:r>
        <w:rPr>
          <w:lang w:val="pl-PL"/>
        </w:rPr>
        <w:t>Virtualbox</w:t>
      </w:r>
      <w:bookmarkEnd w:id="58"/>
      <w:proofErr w:type="spellEnd"/>
    </w:p>
    <w:p w:rsidR="004C30BF" w:rsidRDefault="004C30BF" w:rsidP="004C30BF">
      <w:pPr>
        <w:rPr>
          <w:lang w:val="pl-PL"/>
        </w:rPr>
      </w:pPr>
    </w:p>
    <w:p w:rsidR="00267C67" w:rsidRDefault="00267C67" w:rsidP="00267C67">
      <w:pPr>
        <w:ind w:firstLine="432"/>
        <w:rPr>
          <w:lang w:val="pl-PL"/>
        </w:rPr>
      </w:pPr>
      <w:r>
        <w:rPr>
          <w:lang w:val="pl-PL"/>
        </w:rPr>
        <w:t xml:space="preserve">W celu spełnienia wymagania posiadania systemu Windows 8 w celu kompilowania konkretnych aplikacji do formy binarnej postanowiono zainstalować system w aplikacji </w:t>
      </w:r>
      <w:proofErr w:type="spellStart"/>
      <w:r>
        <w:rPr>
          <w:lang w:val="pl-PL"/>
        </w:rPr>
        <w:t>Virtualbox</w:t>
      </w:r>
      <w:proofErr w:type="spellEnd"/>
      <w:r>
        <w:rPr>
          <w:lang w:val="pl-PL"/>
        </w:rPr>
        <w:t>.</w:t>
      </w:r>
    </w:p>
    <w:p w:rsidR="00267C67" w:rsidRDefault="00267C67" w:rsidP="00267C67">
      <w:pPr>
        <w:ind w:firstLine="432"/>
        <w:rPr>
          <w:lang w:val="pl-PL"/>
        </w:rPr>
      </w:pPr>
    </w:p>
    <w:p w:rsidR="00267C67" w:rsidRDefault="00267C67" w:rsidP="00267C67">
      <w:pPr>
        <w:ind w:firstLine="432"/>
        <w:rPr>
          <w:lang w:val="pl-PL"/>
        </w:rPr>
      </w:pPr>
      <w:r>
        <w:rPr>
          <w:lang w:val="pl-PL"/>
        </w:rPr>
        <w:lastRenderedPageBreak/>
        <w:t xml:space="preserve">Jako obraz instalacyjny wykorzystano 90 dniową wersję ewaluacyjną systemu Windows 8.1 w formie 64 bitowej pobraną z oficjalnej strony firmy Microsoft. </w:t>
      </w:r>
      <w:r w:rsidR="00173793">
        <w:rPr>
          <w:lang w:val="pl-PL"/>
        </w:rPr>
        <w:t xml:space="preserve">By </w:t>
      </w:r>
      <w:proofErr w:type="spellStart"/>
      <w:r w:rsidR="00173793">
        <w:rPr>
          <w:lang w:val="pl-PL"/>
        </w:rPr>
        <w:t>Virtualbox</w:t>
      </w:r>
      <w:proofErr w:type="spellEnd"/>
      <w:r w:rsidR="00173793">
        <w:rPr>
          <w:lang w:val="pl-PL"/>
        </w:rPr>
        <w:t xml:space="preserve"> dał możliwość instalacji wersji 64 bitowych systemów operacyjnych należy najpierw w ustawieniach BIOS danego urządzenia włączyć technologię wirtualizacji:</w:t>
      </w:r>
    </w:p>
    <w:p w:rsidR="00173793" w:rsidRDefault="00173793" w:rsidP="00267C67">
      <w:pPr>
        <w:ind w:firstLine="432"/>
        <w:rPr>
          <w:lang w:val="pl-PL"/>
        </w:rPr>
      </w:pPr>
    </w:p>
    <w:p w:rsidR="00173793" w:rsidRDefault="00173793" w:rsidP="00267C67">
      <w:pPr>
        <w:ind w:firstLine="432"/>
        <w:rPr>
          <w:lang w:val="pl-PL"/>
        </w:rPr>
      </w:pPr>
      <w:proofErr w:type="spellStart"/>
      <w:r>
        <w:rPr>
          <w:lang w:val="pl-PL"/>
        </w:rPr>
        <w:t>Zdjecie</w:t>
      </w:r>
      <w:proofErr w:type="spellEnd"/>
      <w:r>
        <w:rPr>
          <w:lang w:val="pl-PL"/>
        </w:rPr>
        <w:t xml:space="preserve"> bios z </w:t>
      </w:r>
      <w:proofErr w:type="spellStart"/>
      <w:r>
        <w:rPr>
          <w:lang w:val="pl-PL"/>
        </w:rPr>
        <w:t>virtualizacja</w:t>
      </w:r>
      <w:proofErr w:type="spellEnd"/>
    </w:p>
    <w:p w:rsidR="00173793" w:rsidRDefault="00173793" w:rsidP="00267C67">
      <w:pPr>
        <w:ind w:firstLine="432"/>
        <w:rPr>
          <w:lang w:val="pl-PL"/>
        </w:rPr>
      </w:pPr>
    </w:p>
    <w:p w:rsidR="00173793" w:rsidRDefault="00173793" w:rsidP="002E2C62">
      <w:pPr>
        <w:ind w:firstLine="360"/>
        <w:rPr>
          <w:lang w:val="pl-PL"/>
        </w:rPr>
      </w:pPr>
      <w:r>
        <w:rPr>
          <w:lang w:val="pl-PL"/>
        </w:rPr>
        <w:t>Po włączeniu wirtualizacji przystąpiono do tworzenia profilu systemu wirtualnego o następujących parametrach:</w:t>
      </w:r>
    </w:p>
    <w:p w:rsidR="00173793" w:rsidRDefault="00173793" w:rsidP="00173793">
      <w:pPr>
        <w:pStyle w:val="Akapitzlist"/>
        <w:numPr>
          <w:ilvl w:val="0"/>
          <w:numId w:val="21"/>
        </w:numPr>
        <w:rPr>
          <w:lang w:val="pl-PL"/>
        </w:rPr>
      </w:pPr>
      <w:r>
        <w:rPr>
          <w:lang w:val="pl-PL"/>
        </w:rPr>
        <w:t>Typ: Microsoft Windows</w:t>
      </w:r>
    </w:p>
    <w:p w:rsidR="00173793" w:rsidRDefault="00173793" w:rsidP="00173793">
      <w:pPr>
        <w:pStyle w:val="Akapitzlist"/>
        <w:numPr>
          <w:ilvl w:val="0"/>
          <w:numId w:val="21"/>
        </w:numPr>
        <w:rPr>
          <w:lang w:val="pl-PL"/>
        </w:rPr>
      </w:pPr>
      <w:r>
        <w:rPr>
          <w:lang w:val="pl-PL"/>
        </w:rPr>
        <w:t>Wersja: Windows 8.1 (64 bit)</w:t>
      </w:r>
    </w:p>
    <w:p w:rsidR="00173793" w:rsidRDefault="00173793" w:rsidP="00173793">
      <w:pPr>
        <w:pStyle w:val="Akapitzlist"/>
        <w:numPr>
          <w:ilvl w:val="0"/>
          <w:numId w:val="21"/>
        </w:numPr>
        <w:rPr>
          <w:lang w:val="pl-PL"/>
        </w:rPr>
      </w:pPr>
      <w:r>
        <w:rPr>
          <w:lang w:val="pl-PL"/>
        </w:rPr>
        <w:t>RAM: 2048MB</w:t>
      </w:r>
    </w:p>
    <w:p w:rsidR="00173793" w:rsidRDefault="00173793" w:rsidP="00173793">
      <w:pPr>
        <w:pStyle w:val="Akapitzlist"/>
        <w:numPr>
          <w:ilvl w:val="0"/>
          <w:numId w:val="21"/>
        </w:numPr>
        <w:rPr>
          <w:lang w:val="pl-PL"/>
        </w:rPr>
      </w:pPr>
      <w:r>
        <w:rPr>
          <w:lang w:val="pl-PL"/>
        </w:rPr>
        <w:t>Rozmiar dysku: 25GB</w:t>
      </w:r>
    </w:p>
    <w:p w:rsidR="00173793" w:rsidRDefault="00173793" w:rsidP="00173793">
      <w:pPr>
        <w:pStyle w:val="Akapitzlist"/>
        <w:numPr>
          <w:ilvl w:val="0"/>
          <w:numId w:val="21"/>
        </w:numPr>
        <w:rPr>
          <w:lang w:val="pl-PL"/>
        </w:rPr>
      </w:pPr>
      <w:r>
        <w:rPr>
          <w:lang w:val="pl-PL"/>
        </w:rPr>
        <w:t>Pamięć karty graficznej: 128MB</w:t>
      </w:r>
    </w:p>
    <w:p w:rsidR="00173793" w:rsidRDefault="00173793" w:rsidP="00173793">
      <w:pPr>
        <w:rPr>
          <w:lang w:val="pl-PL"/>
        </w:rPr>
      </w:pPr>
    </w:p>
    <w:p w:rsidR="00173793" w:rsidRDefault="00173793" w:rsidP="002E2C62">
      <w:pPr>
        <w:ind w:firstLine="360"/>
        <w:rPr>
          <w:lang w:val="pl-PL"/>
        </w:rPr>
      </w:pPr>
      <w:r>
        <w:rPr>
          <w:lang w:val="pl-PL"/>
        </w:rPr>
        <w:t xml:space="preserve">Po stworzeniu profilu systemu należało też wprowadzić kilka zmian konfiguracyjnych. Po pierwsze należało zainstalować kompatybilną wersję pakietu </w:t>
      </w:r>
      <w:proofErr w:type="spellStart"/>
      <w:r>
        <w:rPr>
          <w:lang w:val="pl-PL"/>
        </w:rPr>
        <w:t>Virtualbox</w:t>
      </w:r>
      <w:proofErr w:type="spellEnd"/>
      <w:r>
        <w:rPr>
          <w:lang w:val="pl-PL"/>
        </w:rPr>
        <w:t xml:space="preserve"> Extension Pack, która można znaleźć na oficjalnej stronie oprogramowania </w:t>
      </w:r>
      <w:proofErr w:type="spellStart"/>
      <w:r>
        <w:rPr>
          <w:lang w:val="pl-PL"/>
        </w:rPr>
        <w:t>Virtualbox</w:t>
      </w:r>
      <w:proofErr w:type="spellEnd"/>
      <w:r>
        <w:rPr>
          <w:lang w:val="pl-PL"/>
        </w:rPr>
        <w:t>. Po instalacji pakietu rozszerzeń w ustawieniach wcześniej stworzonego profilu w zakładce USB należało zaznaczyć opcję „</w:t>
      </w:r>
      <w:proofErr w:type="spellStart"/>
      <w:r>
        <w:rPr>
          <w:lang w:val="pl-PL"/>
        </w:rPr>
        <w:t>Enable</w:t>
      </w:r>
      <w:proofErr w:type="spellEnd"/>
      <w:r>
        <w:rPr>
          <w:lang w:val="pl-PL"/>
        </w:rPr>
        <w:t xml:space="preserve"> USB 2.0 (EHCI) Controller”</w:t>
      </w:r>
      <w:r w:rsidR="002E2C62">
        <w:rPr>
          <w:lang w:val="pl-PL"/>
        </w:rPr>
        <w:t xml:space="preserve"> oraz dodać urządzenie „Nokia RM-941|Nokia </w:t>
      </w:r>
      <w:proofErr w:type="spellStart"/>
      <w:r w:rsidR="002E2C62">
        <w:rPr>
          <w:lang w:val="pl-PL"/>
        </w:rPr>
        <w:t>Lumia</w:t>
      </w:r>
      <w:proofErr w:type="spellEnd"/>
      <w:r w:rsidR="002E2C62">
        <w:rPr>
          <w:lang w:val="pl-PL"/>
        </w:rPr>
        <w:t xml:space="preserve"> 625 [0100]” do tabeli „USB Device </w:t>
      </w:r>
      <w:proofErr w:type="spellStart"/>
      <w:r w:rsidR="002E2C62">
        <w:rPr>
          <w:lang w:val="pl-PL"/>
        </w:rPr>
        <w:t>Filters</w:t>
      </w:r>
      <w:proofErr w:type="spellEnd"/>
      <w:r w:rsidR="002E2C62">
        <w:rPr>
          <w:lang w:val="pl-PL"/>
        </w:rPr>
        <w:t>”.</w:t>
      </w:r>
    </w:p>
    <w:p w:rsidR="002E2C62" w:rsidRDefault="002E2C62" w:rsidP="00173793">
      <w:pPr>
        <w:rPr>
          <w:lang w:val="pl-PL"/>
        </w:rPr>
      </w:pPr>
    </w:p>
    <w:p w:rsidR="002E2C62" w:rsidRDefault="009A6390" w:rsidP="00173793">
      <w:pPr>
        <w:rPr>
          <w:lang w:val="pl-PL"/>
        </w:rPr>
      </w:pPr>
      <w:r>
        <w:rPr>
          <w:noProof/>
        </w:rPr>
        <w:pict>
          <v:shape id="_x0000_s1032" type="#_x0000_t202" style="position:absolute;margin-left:18.3pt;margin-top:306pt;width:469.6pt;height:.05pt;z-index:251676672" stroked="f">
            <v:textbox style="mso-fit-shape-to-text:t" inset="0,0,0,0">
              <w:txbxContent>
                <w:p w:rsidR="009A6390" w:rsidRPr="00CE18C6" w:rsidRDefault="009A6390" w:rsidP="002E2C62">
                  <w:pPr>
                    <w:pStyle w:val="Legenda"/>
                    <w:rPr>
                      <w:noProof/>
                    </w:rPr>
                  </w:pPr>
                  <w:proofErr w:type="spellStart"/>
                  <w:r>
                    <w:t>Rysunek</w:t>
                  </w:r>
                  <w:proofErr w:type="spellEnd"/>
                  <w:r>
                    <w:t xml:space="preserve"> </w:t>
                  </w:r>
                  <w:fldSimple w:instr=" SEQ Rysunek \* ARABIC ">
                    <w:r>
                      <w:rPr>
                        <w:noProof/>
                      </w:rPr>
                      <w:t>27</w:t>
                    </w:r>
                  </w:fldSimple>
                  <w:r>
                    <w:t xml:space="preserve">. </w:t>
                  </w:r>
                  <w:proofErr w:type="spellStart"/>
                  <w:r>
                    <w:t>Poprawnie</w:t>
                  </w:r>
                  <w:proofErr w:type="spellEnd"/>
                  <w:r>
                    <w:t xml:space="preserve"> </w:t>
                  </w:r>
                  <w:proofErr w:type="spellStart"/>
                  <w:r>
                    <w:t>skonfigurowana</w:t>
                  </w:r>
                  <w:proofErr w:type="spellEnd"/>
                  <w:r>
                    <w:t xml:space="preserve"> </w:t>
                  </w:r>
                  <w:proofErr w:type="spellStart"/>
                  <w:r>
                    <w:t>zakładka</w:t>
                  </w:r>
                  <w:proofErr w:type="spellEnd"/>
                  <w:r>
                    <w:t xml:space="preserve"> USB</w:t>
                  </w:r>
                </w:p>
              </w:txbxContent>
            </v:textbox>
          </v:shape>
        </w:pict>
      </w:r>
      <w:r w:rsidR="002E2C62">
        <w:rPr>
          <w:noProof/>
          <w:lang w:val="pl-PL" w:eastAsia="pl-PL" w:bidi="ar-SA"/>
        </w:rPr>
        <w:drawing>
          <wp:anchor distT="0" distB="0" distL="114300" distR="114300" simplePos="0" relativeHeight="251674624" behindDoc="1" locked="0" layoutInCell="1" allowOverlap="1" wp14:anchorId="69B4683D" wp14:editId="490FD1C3">
            <wp:simplePos x="0" y="0"/>
            <wp:positionH relativeFrom="column">
              <wp:posOffset>232410</wp:posOffset>
            </wp:positionH>
            <wp:positionV relativeFrom="paragraph">
              <wp:posOffset>635</wp:posOffset>
            </wp:positionV>
            <wp:extent cx="5963920" cy="3828415"/>
            <wp:effectExtent l="0" t="0" r="0" b="0"/>
            <wp:wrapNone/>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3920" cy="3828415"/>
                    </a:xfrm>
                    <a:prstGeom prst="rect">
                      <a:avLst/>
                    </a:prstGeom>
                    <a:noFill/>
                    <a:ln>
                      <a:noFill/>
                    </a:ln>
                  </pic:spPr>
                </pic:pic>
              </a:graphicData>
            </a:graphic>
          </wp:anchor>
        </w:drawing>
      </w: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Default="002E2C62" w:rsidP="00173793">
      <w:pPr>
        <w:rPr>
          <w:lang w:val="pl-PL"/>
        </w:rPr>
      </w:pPr>
    </w:p>
    <w:p w:rsidR="002E2C62" w:rsidRPr="00173793" w:rsidRDefault="002E2C62" w:rsidP="00173793">
      <w:pPr>
        <w:rPr>
          <w:lang w:val="pl-PL"/>
        </w:rPr>
      </w:pPr>
    </w:p>
    <w:p w:rsidR="004C30BF" w:rsidRDefault="004C30BF" w:rsidP="004C30BF">
      <w:pPr>
        <w:rPr>
          <w:lang w:val="pl-PL"/>
        </w:rPr>
      </w:pPr>
    </w:p>
    <w:p w:rsidR="002E2C62" w:rsidRDefault="002E2C62" w:rsidP="004C30BF">
      <w:pPr>
        <w:rPr>
          <w:lang w:val="pl-PL"/>
        </w:rPr>
      </w:pPr>
      <w:r>
        <w:rPr>
          <w:lang w:val="pl-PL"/>
        </w:rPr>
        <w:t xml:space="preserve">Pierwsza ze zmian pozwala na wykrycie urządzenia przez system wirtualny. W systemie, który jest gościem urządzenia z Windows Phone 8 wykrywane są zawsze, jako urządzenia USB 2.0. Dodanie konkretnego urządzenia do filtrów USB programu </w:t>
      </w:r>
      <w:proofErr w:type="spellStart"/>
      <w:r>
        <w:rPr>
          <w:lang w:val="pl-PL"/>
        </w:rPr>
        <w:t>Virtualbox</w:t>
      </w:r>
      <w:proofErr w:type="spellEnd"/>
      <w:r>
        <w:rPr>
          <w:lang w:val="pl-PL"/>
        </w:rPr>
        <w:t xml:space="preserve"> informuje go, iż komunikacja USB powinna też być przesyłana do systemu wirtualnego, pozwalając na poprawne wykrycie i komunikację z telefonem.</w:t>
      </w:r>
    </w:p>
    <w:p w:rsidR="002E2C62" w:rsidRDefault="002E2C62" w:rsidP="004C30BF">
      <w:pPr>
        <w:rPr>
          <w:lang w:val="pl-PL"/>
        </w:rPr>
      </w:pPr>
    </w:p>
    <w:p w:rsidR="002E2C62" w:rsidRDefault="002E2C62" w:rsidP="004C30BF">
      <w:pPr>
        <w:rPr>
          <w:lang w:val="pl-PL"/>
        </w:rPr>
      </w:pPr>
      <w:r>
        <w:rPr>
          <w:lang w:val="pl-PL"/>
        </w:rPr>
        <w:t>Kolejną zmianą konfiguracyjną wymaganą do poprawnego działania systemu wirtualnego było włączenie opcji „</w:t>
      </w:r>
      <w:proofErr w:type="spellStart"/>
      <w:r>
        <w:rPr>
          <w:lang w:val="pl-PL"/>
        </w:rPr>
        <w:t>Enable</w:t>
      </w:r>
      <w:proofErr w:type="spellEnd"/>
      <w:r>
        <w:rPr>
          <w:lang w:val="pl-PL"/>
        </w:rPr>
        <w:t xml:space="preserve"> VT-x/AMD-V” oraz „</w:t>
      </w:r>
      <w:proofErr w:type="spellStart"/>
      <w:r>
        <w:rPr>
          <w:lang w:val="pl-PL"/>
        </w:rPr>
        <w:t>Enable</w:t>
      </w:r>
      <w:proofErr w:type="spellEnd"/>
      <w:r>
        <w:rPr>
          <w:lang w:val="pl-PL"/>
        </w:rPr>
        <w:t xml:space="preserve"> </w:t>
      </w:r>
      <w:proofErr w:type="spellStart"/>
      <w:r>
        <w:rPr>
          <w:lang w:val="pl-PL"/>
        </w:rPr>
        <w:t>Nested</w:t>
      </w:r>
      <w:proofErr w:type="spellEnd"/>
      <w:r>
        <w:rPr>
          <w:lang w:val="pl-PL"/>
        </w:rPr>
        <w:t xml:space="preserve"> </w:t>
      </w:r>
      <w:proofErr w:type="spellStart"/>
      <w:r>
        <w:rPr>
          <w:lang w:val="pl-PL"/>
        </w:rPr>
        <w:t>Paging</w:t>
      </w:r>
      <w:proofErr w:type="spellEnd"/>
      <w:r>
        <w:rPr>
          <w:lang w:val="pl-PL"/>
        </w:rPr>
        <w:t>” w zakładce „System”.</w:t>
      </w:r>
    </w:p>
    <w:p w:rsidR="002E2C62" w:rsidRDefault="002E2C62" w:rsidP="004C30BF">
      <w:pPr>
        <w:rPr>
          <w:lang w:val="pl-PL"/>
        </w:rPr>
      </w:pPr>
    </w:p>
    <w:p w:rsidR="00810162" w:rsidRPr="007370CC" w:rsidRDefault="00810162" w:rsidP="002E2C62">
      <w:pPr>
        <w:keepNext/>
        <w:rPr>
          <w:lang w:val="pl-PL"/>
        </w:rPr>
      </w:pPr>
      <w:r>
        <w:rPr>
          <w:noProof/>
          <w:lang w:val="pl-PL" w:eastAsia="pl-PL" w:bidi="ar-SA"/>
        </w:rPr>
        <w:lastRenderedPageBreak/>
        <w:drawing>
          <wp:anchor distT="0" distB="0" distL="114300" distR="114300" simplePos="0" relativeHeight="251677696" behindDoc="1" locked="0" layoutInCell="1" allowOverlap="1" wp14:anchorId="7EEF0B5D" wp14:editId="3393F3B6">
            <wp:simplePos x="0" y="0"/>
            <wp:positionH relativeFrom="column">
              <wp:posOffset>-110490</wp:posOffset>
            </wp:positionH>
            <wp:positionV relativeFrom="paragraph">
              <wp:posOffset>94615</wp:posOffset>
            </wp:positionV>
            <wp:extent cx="5970905" cy="3821430"/>
            <wp:effectExtent l="0" t="0" r="0" b="0"/>
            <wp:wrapNone/>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905" cy="3821430"/>
                    </a:xfrm>
                    <a:prstGeom prst="rect">
                      <a:avLst/>
                    </a:prstGeom>
                    <a:noFill/>
                    <a:ln>
                      <a:noFill/>
                    </a:ln>
                  </pic:spPr>
                </pic:pic>
              </a:graphicData>
            </a:graphic>
          </wp:anchor>
        </w:drawing>
      </w: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810162" w:rsidRPr="007370CC" w:rsidRDefault="00810162" w:rsidP="002E2C62">
      <w:pPr>
        <w:keepNext/>
        <w:rPr>
          <w:lang w:val="pl-PL"/>
        </w:rPr>
      </w:pPr>
    </w:p>
    <w:p w:rsidR="002E2C62" w:rsidRPr="007370CC" w:rsidRDefault="002E2C62" w:rsidP="002E2C62">
      <w:pPr>
        <w:keepNext/>
        <w:rPr>
          <w:lang w:val="pl-PL"/>
        </w:rPr>
      </w:pPr>
    </w:p>
    <w:p w:rsidR="00810162" w:rsidRPr="007370CC" w:rsidRDefault="002E2C62" w:rsidP="002E2C62">
      <w:pPr>
        <w:pStyle w:val="Legenda"/>
        <w:rPr>
          <w:lang w:val="pl-PL"/>
        </w:rPr>
      </w:pPr>
      <w:r w:rsidRPr="007370CC">
        <w:rPr>
          <w:lang w:val="pl-PL"/>
        </w:rPr>
        <w:t xml:space="preserve">Rysunek </w:t>
      </w:r>
      <w:r w:rsidR="008956DD">
        <w:fldChar w:fldCharType="begin"/>
      </w:r>
      <w:r w:rsidRPr="007370CC">
        <w:rPr>
          <w:lang w:val="pl-PL"/>
        </w:rPr>
        <w:instrText xml:space="preserve"> SEQ Rysunek \* ARABIC </w:instrText>
      </w:r>
      <w:r w:rsidR="008956DD">
        <w:fldChar w:fldCharType="separate"/>
      </w:r>
      <w:r w:rsidR="004407CD">
        <w:rPr>
          <w:noProof/>
          <w:lang w:val="pl-PL"/>
        </w:rPr>
        <w:t>28</w:t>
      </w:r>
      <w:r w:rsidR="008956DD">
        <w:fldChar w:fldCharType="end"/>
      </w:r>
      <w:r w:rsidRPr="007370CC">
        <w:rPr>
          <w:lang w:val="pl-PL"/>
        </w:rPr>
        <w:t>. Konfiguracja zakładki system</w:t>
      </w:r>
    </w:p>
    <w:p w:rsidR="002E2C62" w:rsidRDefault="002E2C62" w:rsidP="004C30BF">
      <w:pPr>
        <w:rPr>
          <w:lang w:val="pl-PL"/>
        </w:rPr>
      </w:pPr>
    </w:p>
    <w:p w:rsidR="002E2C62" w:rsidRDefault="002E2C62" w:rsidP="004C30BF">
      <w:pPr>
        <w:rPr>
          <w:lang w:val="pl-PL"/>
        </w:rPr>
      </w:pPr>
      <w:r>
        <w:rPr>
          <w:lang w:val="pl-PL"/>
        </w:rPr>
        <w:t xml:space="preserve">Opcje te odpowiadają za umożliwienie aplikacji </w:t>
      </w:r>
      <w:proofErr w:type="spellStart"/>
      <w:r>
        <w:rPr>
          <w:lang w:val="pl-PL"/>
        </w:rPr>
        <w:t>Virtualbox</w:t>
      </w:r>
      <w:proofErr w:type="spellEnd"/>
      <w:r>
        <w:rPr>
          <w:lang w:val="pl-PL"/>
        </w:rPr>
        <w:t xml:space="preserve"> wykorzystania wirtualizacji sprzętowej systemu gospodarza, co znacznie poprawia szybkość działania systemu wirtualnego.</w:t>
      </w:r>
    </w:p>
    <w:p w:rsidR="002E2C62" w:rsidRDefault="002E2C62" w:rsidP="004C30BF">
      <w:pPr>
        <w:rPr>
          <w:lang w:val="pl-PL"/>
        </w:rPr>
      </w:pPr>
    </w:p>
    <w:p w:rsidR="002E2C62" w:rsidRDefault="00D7034D" w:rsidP="004C30BF">
      <w:pPr>
        <w:rPr>
          <w:lang w:val="pl-PL"/>
        </w:rPr>
      </w:pPr>
      <w:r>
        <w:rPr>
          <w:lang w:val="pl-PL"/>
        </w:rPr>
        <w:t xml:space="preserve">Ostatnią ze zmian konfiguracyjnych profilu było wskazanie </w:t>
      </w:r>
      <w:r w:rsidR="00810162">
        <w:rPr>
          <w:lang w:val="pl-PL"/>
        </w:rPr>
        <w:t>obrazu, który</w:t>
      </w:r>
      <w:r>
        <w:rPr>
          <w:lang w:val="pl-PL"/>
        </w:rPr>
        <w:t xml:space="preserve"> system wirtualny powinien traktować jako znajdujący się w napędzie CD/DVD:</w:t>
      </w:r>
    </w:p>
    <w:p w:rsidR="00D7034D" w:rsidRDefault="00D7034D"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r>
        <w:rPr>
          <w:noProof/>
          <w:lang w:val="pl-PL" w:eastAsia="pl-PL" w:bidi="ar-SA"/>
        </w:rPr>
        <w:lastRenderedPageBreak/>
        <w:drawing>
          <wp:anchor distT="0" distB="0" distL="114300" distR="114300" simplePos="0" relativeHeight="251679744" behindDoc="1" locked="0" layoutInCell="1" allowOverlap="1" wp14:anchorId="4DF94995" wp14:editId="6F88C95E">
            <wp:simplePos x="0" y="0"/>
            <wp:positionH relativeFrom="column">
              <wp:posOffset>328295</wp:posOffset>
            </wp:positionH>
            <wp:positionV relativeFrom="paragraph">
              <wp:posOffset>67272</wp:posOffset>
            </wp:positionV>
            <wp:extent cx="5963920" cy="3821430"/>
            <wp:effectExtent l="0" t="0" r="0" b="0"/>
            <wp:wrapNone/>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63920" cy="3821430"/>
                    </a:xfrm>
                    <a:prstGeom prst="rect">
                      <a:avLst/>
                    </a:prstGeom>
                    <a:noFill/>
                    <a:ln>
                      <a:noFill/>
                    </a:ln>
                  </pic:spPr>
                </pic:pic>
              </a:graphicData>
            </a:graphic>
          </wp:anchor>
        </w:drawing>
      </w: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810162" w:rsidRDefault="00810162" w:rsidP="004C30BF">
      <w:pPr>
        <w:rPr>
          <w:lang w:val="pl-PL"/>
        </w:rPr>
      </w:pPr>
    </w:p>
    <w:p w:rsidR="00D7034D" w:rsidRPr="007370CC" w:rsidRDefault="00D7034D" w:rsidP="00D7034D">
      <w:pPr>
        <w:keepNext/>
        <w:rPr>
          <w:lang w:val="pl-PL"/>
        </w:rPr>
      </w:pPr>
    </w:p>
    <w:p w:rsidR="00D7034D" w:rsidRPr="007370CC" w:rsidRDefault="00D7034D" w:rsidP="00810162">
      <w:pPr>
        <w:pStyle w:val="Legenda"/>
        <w:ind w:firstLine="720"/>
        <w:rPr>
          <w:lang w:val="pl-PL"/>
        </w:rPr>
      </w:pPr>
      <w:r w:rsidRPr="007370CC">
        <w:rPr>
          <w:lang w:val="pl-PL"/>
        </w:rPr>
        <w:t xml:space="preserve">Rysunek </w:t>
      </w:r>
      <w:r w:rsidR="008956DD">
        <w:fldChar w:fldCharType="begin"/>
      </w:r>
      <w:r w:rsidRPr="007370CC">
        <w:rPr>
          <w:lang w:val="pl-PL"/>
        </w:rPr>
        <w:instrText xml:space="preserve"> SEQ Rysunek \* ARABIC </w:instrText>
      </w:r>
      <w:r w:rsidR="008956DD">
        <w:fldChar w:fldCharType="separate"/>
      </w:r>
      <w:r w:rsidR="004407CD">
        <w:rPr>
          <w:noProof/>
          <w:lang w:val="pl-PL"/>
        </w:rPr>
        <w:t>29</w:t>
      </w:r>
      <w:r w:rsidR="008956DD">
        <w:fldChar w:fldCharType="end"/>
      </w:r>
      <w:r w:rsidRPr="007370CC">
        <w:rPr>
          <w:lang w:val="pl-PL"/>
        </w:rPr>
        <w:t>. Wskazany obraz ISO systemu Windows 8.1</w:t>
      </w:r>
    </w:p>
    <w:p w:rsidR="00810162" w:rsidRPr="007370CC" w:rsidRDefault="00810162" w:rsidP="00810162">
      <w:pPr>
        <w:pStyle w:val="Legenda"/>
        <w:ind w:firstLine="720"/>
        <w:rPr>
          <w:lang w:val="pl-PL"/>
        </w:rPr>
      </w:pPr>
    </w:p>
    <w:p w:rsidR="00810162" w:rsidRDefault="00810162" w:rsidP="00810162">
      <w:pPr>
        <w:rPr>
          <w:lang w:val="pl-PL"/>
        </w:rPr>
      </w:pPr>
      <w:r>
        <w:rPr>
          <w:lang w:val="pl-PL"/>
        </w:rPr>
        <w:t>Po wskazaniu obrazu ISO z systemem Windows 8.1 przystąpiono do instalacji systemu. Po zakończeniu instalacji należało przeprowadzić dalszą konfigurację umożliwiającą kompilowanie aplikacji do formy binarnej a następnie przesyłanie jej do telefonu.</w:t>
      </w:r>
    </w:p>
    <w:p w:rsidR="00234027" w:rsidRDefault="00234027" w:rsidP="00810162">
      <w:pPr>
        <w:rPr>
          <w:lang w:val="pl-PL"/>
        </w:rPr>
      </w:pPr>
    </w:p>
    <w:p w:rsidR="00234027" w:rsidRDefault="00234027" w:rsidP="00234027">
      <w:pPr>
        <w:pStyle w:val="Nagwek3"/>
        <w:rPr>
          <w:lang w:val="pl-PL"/>
        </w:rPr>
      </w:pPr>
      <w:bookmarkStart w:id="59" w:name="_Toc393950580"/>
      <w:r>
        <w:rPr>
          <w:lang w:val="pl-PL"/>
        </w:rPr>
        <w:t>Instalacja Windows Phone SDK 8 i rejestracja telefonu</w:t>
      </w:r>
      <w:bookmarkEnd w:id="59"/>
    </w:p>
    <w:p w:rsidR="00234027" w:rsidRDefault="00234027" w:rsidP="00234027">
      <w:pPr>
        <w:rPr>
          <w:lang w:val="pl-PL"/>
        </w:rPr>
      </w:pPr>
    </w:p>
    <w:p w:rsidR="00234027" w:rsidRDefault="00234027" w:rsidP="00234027">
      <w:pPr>
        <w:rPr>
          <w:lang w:val="pl-PL"/>
        </w:rPr>
      </w:pPr>
      <w:r>
        <w:rPr>
          <w:lang w:val="pl-PL"/>
        </w:rPr>
        <w:t>Rozwinąć?</w:t>
      </w:r>
    </w:p>
    <w:p w:rsidR="00234027" w:rsidRDefault="00234027" w:rsidP="00234027">
      <w:pPr>
        <w:rPr>
          <w:lang w:val="pl-PL"/>
        </w:rPr>
      </w:pPr>
    </w:p>
    <w:p w:rsidR="00234027" w:rsidRDefault="00234027" w:rsidP="00234027">
      <w:pPr>
        <w:rPr>
          <w:lang w:val="pl-PL"/>
        </w:rPr>
      </w:pPr>
      <w:r>
        <w:rPr>
          <w:lang w:val="pl-PL"/>
        </w:rPr>
        <w:t xml:space="preserve">Po pobraniu i zainstalowaniu Windows Phone SDK 8.0 przystąpiono do procesu rejestrowania telefonu. W tym celu należy skorzystać z aplikacji Windows Phone Developer </w:t>
      </w:r>
      <w:proofErr w:type="spellStart"/>
      <w:r>
        <w:rPr>
          <w:lang w:val="pl-PL"/>
        </w:rPr>
        <w:t>Registration</w:t>
      </w:r>
      <w:proofErr w:type="spellEnd"/>
      <w:r>
        <w:rPr>
          <w:lang w:val="pl-PL"/>
        </w:rPr>
        <w:t xml:space="preserve"> 8.1 dostarczonej wraz z SDK:</w:t>
      </w: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r>
        <w:rPr>
          <w:noProof/>
          <w:lang w:val="pl-PL" w:eastAsia="pl-PL" w:bidi="ar-SA"/>
        </w:rPr>
        <w:drawing>
          <wp:anchor distT="0" distB="0" distL="114300" distR="114300" simplePos="0" relativeHeight="251680768" behindDoc="1" locked="0" layoutInCell="1" allowOverlap="1" wp14:anchorId="6DA21F18" wp14:editId="7F8FD6F9">
            <wp:simplePos x="0" y="0"/>
            <wp:positionH relativeFrom="column">
              <wp:posOffset>1266190</wp:posOffset>
            </wp:positionH>
            <wp:positionV relativeFrom="paragraph">
              <wp:posOffset>215265</wp:posOffset>
            </wp:positionV>
            <wp:extent cx="3002280" cy="812165"/>
            <wp:effectExtent l="0" t="0" r="0" b="0"/>
            <wp:wrapNone/>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02280" cy="812165"/>
                    </a:xfrm>
                    <a:prstGeom prst="rect">
                      <a:avLst/>
                    </a:prstGeom>
                    <a:noFill/>
                    <a:ln>
                      <a:noFill/>
                    </a:ln>
                  </pic:spPr>
                </pic:pic>
              </a:graphicData>
            </a:graphic>
          </wp:anchor>
        </w:drawing>
      </w:r>
    </w:p>
    <w:p w:rsidR="00234027" w:rsidRDefault="009A6390" w:rsidP="00234027">
      <w:pPr>
        <w:rPr>
          <w:lang w:val="pl-PL"/>
        </w:rPr>
      </w:pPr>
      <w:r>
        <w:rPr>
          <w:noProof/>
        </w:rPr>
        <w:lastRenderedPageBreak/>
        <w:pict>
          <v:shape id="_x0000_s1033" type="#_x0000_t202" style="position:absolute;margin-left:96.5pt;margin-top:58.3pt;width:236.4pt;height:.05pt;z-index:251682816" stroked="f">
            <v:textbox style="mso-fit-shape-to-text:t" inset="0,0,0,0">
              <w:txbxContent>
                <w:p w:rsidR="009A6390" w:rsidRPr="000F0F35" w:rsidRDefault="009A6390" w:rsidP="00234027">
                  <w:pPr>
                    <w:pStyle w:val="Legenda"/>
                    <w:rPr>
                      <w:noProof/>
                    </w:rPr>
                  </w:pPr>
                  <w:proofErr w:type="spellStart"/>
                  <w:r>
                    <w:t>Rysunek</w:t>
                  </w:r>
                  <w:proofErr w:type="spellEnd"/>
                  <w:r>
                    <w:t xml:space="preserve"> </w:t>
                  </w:r>
                  <w:fldSimple w:instr=" SEQ Rysunek \* ARABIC ">
                    <w:r>
                      <w:rPr>
                        <w:noProof/>
                      </w:rPr>
                      <w:t>30</w:t>
                    </w:r>
                  </w:fldSimple>
                  <w:r>
                    <w:t xml:space="preserve">. </w:t>
                  </w:r>
                  <w:proofErr w:type="spellStart"/>
                  <w:r>
                    <w:t>Aplikacja</w:t>
                  </w:r>
                  <w:proofErr w:type="spellEnd"/>
                  <w:r>
                    <w:t xml:space="preserve"> </w:t>
                  </w:r>
                  <w:proofErr w:type="spellStart"/>
                  <w:r>
                    <w:t>rejestrująca</w:t>
                  </w:r>
                  <w:proofErr w:type="spellEnd"/>
                </w:p>
              </w:txbxContent>
            </v:textbox>
          </v:shape>
        </w:pict>
      </w: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p>
    <w:p w:rsidR="00234027" w:rsidRDefault="000E66A8" w:rsidP="00234027">
      <w:pPr>
        <w:rPr>
          <w:lang w:val="pl-PL"/>
        </w:rPr>
      </w:pPr>
      <w:r>
        <w:rPr>
          <w:lang w:val="pl-PL"/>
        </w:rPr>
        <w:t xml:space="preserve">Przed skorzystaniem z wyżej wymienionej aplikacji należy jednak przekierować komunikację telefonu do systemu goszczącego, poprzez wybranie odpowiedniej opcji w aplikacji </w:t>
      </w:r>
      <w:proofErr w:type="spellStart"/>
      <w:r>
        <w:rPr>
          <w:lang w:val="pl-PL"/>
        </w:rPr>
        <w:t>Virtualbox</w:t>
      </w:r>
      <w:proofErr w:type="spellEnd"/>
      <w:r>
        <w:rPr>
          <w:lang w:val="pl-PL"/>
        </w:rPr>
        <w:t>:</w:t>
      </w:r>
    </w:p>
    <w:p w:rsidR="00234027" w:rsidRDefault="009A6390" w:rsidP="00234027">
      <w:pPr>
        <w:rPr>
          <w:lang w:val="pl-PL"/>
        </w:rPr>
      </w:pPr>
      <w:r>
        <w:rPr>
          <w:noProof/>
        </w:rPr>
        <w:pict>
          <v:shape id="_x0000_s1034" type="#_x0000_t202" style="position:absolute;margin-left:99.8pt;margin-top:120.25pt;width:243.95pt;height:.05pt;z-index:251685888" stroked="f">
            <v:textbox style="mso-fit-shape-to-text:t" inset="0,0,0,0">
              <w:txbxContent>
                <w:p w:rsidR="009A6390" w:rsidRPr="007370CC" w:rsidRDefault="009A6390" w:rsidP="000E66A8">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Pr>
                      <w:noProof/>
                      <w:lang w:val="pl-PL"/>
                    </w:rPr>
                    <w:t>31</w:t>
                  </w:r>
                  <w:r>
                    <w:fldChar w:fldCharType="end"/>
                  </w:r>
                  <w:r w:rsidRPr="007370CC">
                    <w:rPr>
                      <w:lang w:val="pl-PL"/>
                    </w:rPr>
                    <w:t>. Przekierowanie USB do systemu wirtualnego</w:t>
                  </w:r>
                </w:p>
              </w:txbxContent>
            </v:textbox>
          </v:shape>
        </w:pict>
      </w:r>
      <w:r w:rsidR="000E66A8">
        <w:rPr>
          <w:noProof/>
          <w:lang w:val="pl-PL" w:eastAsia="pl-PL" w:bidi="ar-SA"/>
        </w:rPr>
        <w:drawing>
          <wp:anchor distT="0" distB="0" distL="114300" distR="114300" simplePos="0" relativeHeight="251683840" behindDoc="1" locked="0" layoutInCell="1" allowOverlap="1" wp14:anchorId="4C370704" wp14:editId="76150854">
            <wp:simplePos x="0" y="0"/>
            <wp:positionH relativeFrom="column">
              <wp:posOffset>1267460</wp:posOffset>
            </wp:positionH>
            <wp:positionV relativeFrom="paragraph">
              <wp:posOffset>125730</wp:posOffset>
            </wp:positionV>
            <wp:extent cx="3098165" cy="1344295"/>
            <wp:effectExtent l="0" t="0" r="0" b="0"/>
            <wp:wrapNone/>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98165" cy="1344295"/>
                    </a:xfrm>
                    <a:prstGeom prst="rect">
                      <a:avLst/>
                    </a:prstGeom>
                    <a:noFill/>
                    <a:ln>
                      <a:noFill/>
                    </a:ln>
                  </pic:spPr>
                </pic:pic>
              </a:graphicData>
            </a:graphic>
          </wp:anchor>
        </w:drawing>
      </w: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234027" w:rsidRDefault="00234027" w:rsidP="00234027">
      <w:pPr>
        <w:rPr>
          <w:lang w:val="pl-PL"/>
        </w:rPr>
      </w:pPr>
    </w:p>
    <w:p w:rsidR="00234027" w:rsidRDefault="00234027" w:rsidP="00234027">
      <w:pPr>
        <w:rPr>
          <w:lang w:val="pl-PL"/>
        </w:rPr>
      </w:pPr>
    </w:p>
    <w:p w:rsidR="00234027" w:rsidRDefault="00234027"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r>
        <w:rPr>
          <w:lang w:val="pl-PL"/>
        </w:rPr>
        <w:t>Telefon powinien zostać wykryty przez system i sterowniki wymagane do jego rozpoznania powinny zostać zainstalowane automatycznie. Po zakończeniu tego procesu telefon powinien być widoczny w ustawieniach komputera:</w:t>
      </w:r>
    </w:p>
    <w:p w:rsidR="000E66A8" w:rsidRDefault="000E66A8" w:rsidP="00234027">
      <w:pPr>
        <w:rPr>
          <w:lang w:val="pl-PL"/>
        </w:rPr>
      </w:pPr>
    </w:p>
    <w:p w:rsidR="000E66A8" w:rsidRDefault="009A6390" w:rsidP="00234027">
      <w:pPr>
        <w:rPr>
          <w:lang w:val="pl-PL"/>
        </w:rPr>
      </w:pPr>
      <w:r>
        <w:rPr>
          <w:noProof/>
        </w:rPr>
        <w:pict>
          <v:shape id="_x0000_s1035" type="#_x0000_t202" style="position:absolute;margin-left:.9pt;margin-top:159.1pt;width:470.15pt;height:.05pt;z-index:251688960" stroked="f">
            <v:textbox style="mso-fit-shape-to-text:t" inset="0,0,0,0">
              <w:txbxContent>
                <w:p w:rsidR="009A6390" w:rsidRPr="007370CC" w:rsidRDefault="009A6390" w:rsidP="000E66A8">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Pr>
                      <w:noProof/>
                      <w:lang w:val="pl-PL"/>
                    </w:rPr>
                    <w:t>32</w:t>
                  </w:r>
                  <w:r>
                    <w:fldChar w:fldCharType="end"/>
                  </w:r>
                  <w:r w:rsidRPr="007370CC">
                    <w:rPr>
                      <w:lang w:val="pl-PL"/>
                    </w:rPr>
                    <w:t>. Urządzenie widoczne programach "Device Menager" i "This computer"</w:t>
                  </w:r>
                </w:p>
              </w:txbxContent>
            </v:textbox>
          </v:shape>
        </w:pict>
      </w:r>
      <w:r w:rsidR="000E66A8">
        <w:rPr>
          <w:noProof/>
          <w:lang w:val="pl-PL" w:eastAsia="pl-PL" w:bidi="ar-SA"/>
        </w:rPr>
        <w:drawing>
          <wp:anchor distT="0" distB="0" distL="114300" distR="114300" simplePos="0" relativeHeight="251686912" behindDoc="1" locked="0" layoutInCell="1" allowOverlap="1" wp14:anchorId="1FED8397" wp14:editId="75DE021B">
            <wp:simplePos x="0" y="0"/>
            <wp:positionH relativeFrom="column">
              <wp:posOffset>11449</wp:posOffset>
            </wp:positionH>
            <wp:positionV relativeFrom="paragraph">
              <wp:posOffset>45720</wp:posOffset>
            </wp:positionV>
            <wp:extent cx="5970905" cy="1917700"/>
            <wp:effectExtent l="0" t="0" r="0" b="0"/>
            <wp:wrapNone/>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0905" cy="1917700"/>
                    </a:xfrm>
                    <a:prstGeom prst="rect">
                      <a:avLst/>
                    </a:prstGeom>
                    <a:noFill/>
                    <a:ln>
                      <a:noFill/>
                    </a:ln>
                  </pic:spPr>
                </pic:pic>
              </a:graphicData>
            </a:graphic>
          </wp:anchor>
        </w:drawing>
      </w: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p>
    <w:p w:rsidR="000E66A8" w:rsidRDefault="000E66A8" w:rsidP="00234027">
      <w:pPr>
        <w:rPr>
          <w:lang w:val="pl-PL"/>
        </w:rPr>
      </w:pPr>
      <w:r>
        <w:rPr>
          <w:lang w:val="pl-PL"/>
        </w:rPr>
        <w:t xml:space="preserve">Gdy urządzenie jest już uruchomione należy przejść do wymienionego wcześniej Windows </w:t>
      </w:r>
      <w:r>
        <w:rPr>
          <w:lang w:val="pl-PL"/>
        </w:rPr>
        <w:lastRenderedPageBreak/>
        <w:t xml:space="preserve">Phone Developer </w:t>
      </w:r>
      <w:proofErr w:type="spellStart"/>
      <w:r>
        <w:rPr>
          <w:lang w:val="pl-PL"/>
        </w:rPr>
        <w:t>Registration</w:t>
      </w:r>
      <w:proofErr w:type="spellEnd"/>
      <w:r>
        <w:rPr>
          <w:lang w:val="pl-PL"/>
        </w:rPr>
        <w:t xml:space="preserve"> 8.1 i przystąpić do odblokowania telefonu.</w:t>
      </w:r>
      <w:r w:rsidR="008E3646">
        <w:rPr>
          <w:lang w:val="pl-PL"/>
        </w:rPr>
        <w:t xml:space="preserve"> Podczas uruchamiania programu może okazać się, że telefon nie zostaje wykryty:</w:t>
      </w:r>
    </w:p>
    <w:p w:rsidR="008E3646" w:rsidRDefault="009A6390" w:rsidP="00234027">
      <w:pPr>
        <w:rPr>
          <w:lang w:val="pl-PL"/>
        </w:rPr>
      </w:pPr>
      <w:r>
        <w:rPr>
          <w:noProof/>
        </w:rPr>
        <w:pict>
          <v:shape id="_x0000_s1036" type="#_x0000_t202" style="position:absolute;margin-left:20.4pt;margin-top:439.45pt;width:468.55pt;height:.05pt;z-index:251692032" stroked="f">
            <v:textbox style="mso-fit-shape-to-text:t" inset="0,0,0,0">
              <w:txbxContent>
                <w:p w:rsidR="009A6390" w:rsidRPr="00A43696" w:rsidRDefault="009A6390" w:rsidP="008E3646">
                  <w:pPr>
                    <w:pStyle w:val="Legenda"/>
                    <w:rPr>
                      <w:noProof/>
                    </w:rPr>
                  </w:pPr>
                  <w:proofErr w:type="spellStart"/>
                  <w:r>
                    <w:t>Rysunek</w:t>
                  </w:r>
                  <w:proofErr w:type="spellEnd"/>
                  <w:r>
                    <w:t xml:space="preserve"> </w:t>
                  </w:r>
                  <w:fldSimple w:instr=" SEQ Rysunek \* ARABIC ">
                    <w:r>
                      <w:rPr>
                        <w:noProof/>
                      </w:rPr>
                      <w:t>33</w:t>
                    </w:r>
                  </w:fldSimple>
                  <w:r>
                    <w:t xml:space="preserve"> </w:t>
                  </w:r>
                  <w:proofErr w:type="spellStart"/>
                  <w:r>
                    <w:t>Błąd</w:t>
                  </w:r>
                  <w:proofErr w:type="spellEnd"/>
                  <w:r>
                    <w:t xml:space="preserve"> w </w:t>
                  </w:r>
                  <w:proofErr w:type="spellStart"/>
                  <w:r>
                    <w:t>wykryciu</w:t>
                  </w:r>
                  <w:proofErr w:type="spellEnd"/>
                  <w:r>
                    <w:t xml:space="preserve"> </w:t>
                  </w:r>
                  <w:proofErr w:type="spellStart"/>
                  <w:r>
                    <w:t>urządzenia</w:t>
                  </w:r>
                  <w:proofErr w:type="spellEnd"/>
                </w:p>
              </w:txbxContent>
            </v:textbox>
          </v:shape>
        </w:pict>
      </w:r>
      <w:r w:rsidR="008E3646">
        <w:rPr>
          <w:noProof/>
          <w:lang w:val="pl-PL" w:eastAsia="pl-PL" w:bidi="ar-SA"/>
        </w:rPr>
        <w:drawing>
          <wp:anchor distT="0" distB="0" distL="114300" distR="114300" simplePos="0" relativeHeight="251689984" behindDoc="1" locked="0" layoutInCell="1" allowOverlap="1" wp14:anchorId="6103C63C" wp14:editId="68D8D285">
            <wp:simplePos x="0" y="0"/>
            <wp:positionH relativeFrom="column">
              <wp:posOffset>259374</wp:posOffset>
            </wp:positionH>
            <wp:positionV relativeFrom="paragraph">
              <wp:posOffset>180975</wp:posOffset>
            </wp:positionV>
            <wp:extent cx="5950585" cy="5342890"/>
            <wp:effectExtent l="0" t="0" r="0" b="0"/>
            <wp:wrapNone/>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0585" cy="5342890"/>
                    </a:xfrm>
                    <a:prstGeom prst="rect">
                      <a:avLst/>
                    </a:prstGeom>
                    <a:noFill/>
                    <a:ln>
                      <a:noFill/>
                    </a:ln>
                  </pic:spPr>
                </pic:pic>
              </a:graphicData>
            </a:graphic>
          </wp:anchor>
        </w:drawing>
      </w:r>
    </w:p>
    <w:p w:rsidR="008E3646" w:rsidRDefault="008E3646" w:rsidP="00234027">
      <w:pPr>
        <w:rPr>
          <w:lang w:val="pl-PL"/>
        </w:rPr>
      </w:pPr>
    </w:p>
    <w:p w:rsidR="000E66A8" w:rsidRDefault="000E66A8" w:rsidP="00234027">
      <w:pPr>
        <w:rPr>
          <w:lang w:val="pl-PL"/>
        </w:rPr>
      </w:pPr>
    </w:p>
    <w:p w:rsidR="000E66A8" w:rsidRDefault="000E66A8"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0E66A8" w:rsidRDefault="000E66A8"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r>
        <w:rPr>
          <w:lang w:val="pl-PL"/>
        </w:rPr>
        <w:t xml:space="preserve">Należy wtedy uruchomić program </w:t>
      </w:r>
      <w:proofErr w:type="spellStart"/>
      <w:r>
        <w:rPr>
          <w:lang w:val="pl-PL"/>
        </w:rPr>
        <w:t>services.msc</w:t>
      </w:r>
      <w:proofErr w:type="spellEnd"/>
      <w:r>
        <w:rPr>
          <w:lang w:val="pl-PL"/>
        </w:rPr>
        <w:t xml:space="preserve"> i aktywować usługę </w:t>
      </w:r>
      <w:proofErr w:type="spellStart"/>
      <w:r>
        <w:rPr>
          <w:lang w:val="pl-PL"/>
        </w:rPr>
        <w:t>IpOverUsbSvc</w:t>
      </w:r>
      <w:proofErr w:type="spellEnd"/>
    </w:p>
    <w:p w:rsidR="008E3646" w:rsidRDefault="008E3646" w:rsidP="00234027">
      <w:pPr>
        <w:rPr>
          <w:lang w:val="pl-PL"/>
        </w:rPr>
      </w:pPr>
    </w:p>
    <w:p w:rsidR="008E3646" w:rsidRDefault="008E3646" w:rsidP="00234027">
      <w:pPr>
        <w:rPr>
          <w:noProof/>
          <w:lang w:val="pl-PL" w:eastAsia="pl-PL" w:bidi="ar-SA"/>
        </w:rPr>
      </w:pPr>
    </w:p>
    <w:p w:rsidR="008E3646" w:rsidRDefault="008E3646" w:rsidP="00234027">
      <w:pPr>
        <w:rPr>
          <w:noProof/>
          <w:lang w:val="pl-PL" w:eastAsia="pl-PL" w:bidi="ar-SA"/>
        </w:rPr>
      </w:pPr>
    </w:p>
    <w:p w:rsidR="008E3646" w:rsidRDefault="008E3646" w:rsidP="00234027">
      <w:pPr>
        <w:rPr>
          <w:noProof/>
          <w:lang w:val="pl-PL" w:eastAsia="pl-PL" w:bidi="ar-SA"/>
        </w:rPr>
      </w:pPr>
    </w:p>
    <w:p w:rsidR="008E3646" w:rsidRDefault="009A6390" w:rsidP="00234027">
      <w:pPr>
        <w:rPr>
          <w:noProof/>
          <w:lang w:val="pl-PL" w:eastAsia="pl-PL" w:bidi="ar-SA"/>
        </w:rPr>
      </w:pPr>
      <w:r>
        <w:rPr>
          <w:noProof/>
        </w:rPr>
        <w:pict>
          <v:shape id="_x0000_s1037" type="#_x0000_t202" style="position:absolute;margin-left:11.85pt;margin-top:78.95pt;width:426.65pt;height:.05pt;z-index:251696128" stroked="f">
            <v:textbox style="mso-fit-shape-to-text:t" inset="0,0,0,0">
              <w:txbxContent>
                <w:p w:rsidR="009A6390" w:rsidRPr="0072538E" w:rsidRDefault="009A6390" w:rsidP="008E3646">
                  <w:pPr>
                    <w:pStyle w:val="Legenda"/>
                    <w:rPr>
                      <w:noProof/>
                    </w:rPr>
                  </w:pPr>
                  <w:proofErr w:type="spellStart"/>
                  <w:r>
                    <w:t>Rysunek</w:t>
                  </w:r>
                  <w:proofErr w:type="spellEnd"/>
                  <w:r>
                    <w:t xml:space="preserve"> </w:t>
                  </w:r>
                  <w:fldSimple w:instr=" SEQ Rysunek \* ARABIC ">
                    <w:r>
                      <w:rPr>
                        <w:noProof/>
                      </w:rPr>
                      <w:t>34</w:t>
                    </w:r>
                  </w:fldSimple>
                  <w:r>
                    <w:t xml:space="preserve"> </w:t>
                  </w:r>
                  <w:proofErr w:type="spellStart"/>
                  <w:r>
                    <w:t>Aktywacja</w:t>
                  </w:r>
                  <w:proofErr w:type="spellEnd"/>
                  <w:r>
                    <w:t xml:space="preserve"> </w:t>
                  </w:r>
                  <w:proofErr w:type="spellStart"/>
                  <w:r>
                    <w:t>usługi</w:t>
                  </w:r>
                  <w:proofErr w:type="spellEnd"/>
                  <w:r>
                    <w:t xml:space="preserve"> </w:t>
                  </w:r>
                  <w:proofErr w:type="spellStart"/>
                  <w:r>
                    <w:t>IpOverUsbSvc</w:t>
                  </w:r>
                  <w:proofErr w:type="spellEnd"/>
                </w:p>
              </w:txbxContent>
            </v:textbox>
          </v:shape>
        </w:pict>
      </w:r>
      <w:r w:rsidR="008E3646">
        <w:rPr>
          <w:noProof/>
          <w:lang w:val="pl-PL" w:eastAsia="pl-PL" w:bidi="ar-SA"/>
        </w:rPr>
        <w:drawing>
          <wp:anchor distT="0" distB="0" distL="114300" distR="114300" simplePos="0" relativeHeight="251694080" behindDoc="1" locked="0" layoutInCell="1" allowOverlap="1" wp14:anchorId="611139A4" wp14:editId="6CDD360C">
            <wp:simplePos x="0" y="0"/>
            <wp:positionH relativeFrom="column">
              <wp:posOffset>150495</wp:posOffset>
            </wp:positionH>
            <wp:positionV relativeFrom="paragraph">
              <wp:posOffset>153670</wp:posOffset>
            </wp:positionV>
            <wp:extent cx="5418455" cy="791845"/>
            <wp:effectExtent l="0" t="0" r="0" b="0"/>
            <wp:wrapNone/>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18455" cy="791845"/>
                    </a:xfrm>
                    <a:prstGeom prst="rect">
                      <a:avLst/>
                    </a:prstGeom>
                    <a:noFill/>
                    <a:ln>
                      <a:noFill/>
                    </a:ln>
                  </pic:spPr>
                </pic:pic>
              </a:graphicData>
            </a:graphic>
          </wp:anchor>
        </w:drawing>
      </w:r>
    </w:p>
    <w:p w:rsidR="008E3646" w:rsidRDefault="008E3646" w:rsidP="00234027">
      <w:pPr>
        <w:rPr>
          <w:noProof/>
          <w:lang w:val="pl-PL" w:eastAsia="pl-PL" w:bidi="ar-SA"/>
        </w:rPr>
      </w:pPr>
    </w:p>
    <w:p w:rsidR="008E3646" w:rsidRDefault="008E3646" w:rsidP="00234027">
      <w:pPr>
        <w:rPr>
          <w:noProof/>
          <w:lang w:val="pl-PL" w:eastAsia="pl-PL" w:bidi="ar-SA"/>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r>
        <w:rPr>
          <w:lang w:val="pl-PL"/>
        </w:rPr>
        <w:t>Po uruchomieniu usługi i zalogowaniu się na konto Microsoft, a następnie odblokowaniu ekranu urządzenia, telefon powinien zostać odblokowany dla aplikacji zewnętrznych:</w:t>
      </w:r>
    </w:p>
    <w:p w:rsidR="008E3646" w:rsidRDefault="008E3646" w:rsidP="00234027">
      <w:pPr>
        <w:rPr>
          <w:lang w:val="pl-PL"/>
        </w:rPr>
      </w:pPr>
    </w:p>
    <w:p w:rsidR="008E3646" w:rsidRDefault="009A6390" w:rsidP="00234027">
      <w:pPr>
        <w:rPr>
          <w:lang w:val="pl-PL"/>
        </w:rPr>
      </w:pPr>
      <w:r>
        <w:rPr>
          <w:noProof/>
        </w:rPr>
        <w:pict>
          <v:shape id="_x0000_s1038" type="#_x0000_t202" style="position:absolute;margin-left:-.1pt;margin-top:32.6pt;width:473.2pt;height:.05pt;z-index:251699200" stroked="f">
            <v:textbox style="mso-fit-shape-to-text:t" inset="0,0,0,0">
              <w:txbxContent>
                <w:p w:rsidR="009A6390" w:rsidRPr="007370CC" w:rsidRDefault="009A6390" w:rsidP="008E3646">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Pr>
                      <w:noProof/>
                      <w:lang w:val="pl-PL"/>
                    </w:rPr>
                    <w:t>35</w:t>
                  </w:r>
                  <w:r>
                    <w:rPr>
                      <w:noProof/>
                    </w:rPr>
                    <w:fldChar w:fldCharType="end"/>
                  </w:r>
                  <w:r w:rsidRPr="007370CC">
                    <w:rPr>
                      <w:lang w:val="pl-PL"/>
                    </w:rPr>
                    <w:t xml:space="preserve"> Informacja o poprawnym odblokowaniu urządzenia</w:t>
                  </w:r>
                </w:p>
              </w:txbxContent>
            </v:textbox>
          </v:shape>
        </w:pict>
      </w:r>
      <w:r w:rsidR="008E3646">
        <w:rPr>
          <w:noProof/>
          <w:lang w:val="pl-PL" w:eastAsia="pl-PL" w:bidi="ar-SA"/>
        </w:rPr>
        <w:drawing>
          <wp:anchor distT="0" distB="0" distL="114300" distR="114300" simplePos="0" relativeHeight="251697152" behindDoc="1" locked="0" layoutInCell="1" allowOverlap="1" wp14:anchorId="7D6F52A8" wp14:editId="32C2F13E">
            <wp:simplePos x="0" y="0"/>
            <wp:positionH relativeFrom="column">
              <wp:posOffset>-1327</wp:posOffset>
            </wp:positionH>
            <wp:positionV relativeFrom="paragraph">
              <wp:posOffset>2578</wp:posOffset>
            </wp:positionV>
            <wp:extent cx="6009711" cy="354842"/>
            <wp:effectExtent l="0" t="0" r="0" b="0"/>
            <wp:wrapNone/>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09711" cy="354842"/>
                    </a:xfrm>
                    <a:prstGeom prst="rect">
                      <a:avLst/>
                    </a:prstGeom>
                    <a:noFill/>
                    <a:ln>
                      <a:noFill/>
                    </a:ln>
                  </pic:spPr>
                </pic:pic>
              </a:graphicData>
            </a:graphic>
          </wp:anchor>
        </w:drawing>
      </w:r>
    </w:p>
    <w:p w:rsidR="008E3646" w:rsidRDefault="008E3646" w:rsidP="00234027">
      <w:pPr>
        <w:rPr>
          <w:lang w:val="pl-PL"/>
        </w:rPr>
      </w:pPr>
    </w:p>
    <w:p w:rsidR="008E3646" w:rsidRDefault="008E3646" w:rsidP="00234027">
      <w:pPr>
        <w:rPr>
          <w:lang w:val="pl-PL"/>
        </w:rPr>
      </w:pPr>
    </w:p>
    <w:p w:rsidR="008E3646" w:rsidRDefault="008E3646" w:rsidP="00234027">
      <w:pPr>
        <w:rPr>
          <w:lang w:val="pl-PL"/>
        </w:rPr>
      </w:pPr>
    </w:p>
    <w:p w:rsidR="00BE4F1C" w:rsidRDefault="00BE4F1C" w:rsidP="00234027">
      <w:pPr>
        <w:rPr>
          <w:lang w:val="pl-PL"/>
        </w:rPr>
      </w:pPr>
      <w:r>
        <w:rPr>
          <w:lang w:val="pl-PL"/>
        </w:rPr>
        <w:t>Następnie można już przejść do aplikacji Unity i po załadowaniu przykładowego projektu i sceny wybrać opcję „</w:t>
      </w:r>
      <w:proofErr w:type="spellStart"/>
      <w:r>
        <w:rPr>
          <w:lang w:val="pl-PL"/>
        </w:rPr>
        <w:t>Build</w:t>
      </w:r>
      <w:proofErr w:type="spellEnd"/>
      <w:r>
        <w:rPr>
          <w:lang w:val="pl-PL"/>
        </w:rPr>
        <w:t xml:space="preserve"> and Run for Windows Phone 8”:</w:t>
      </w:r>
    </w:p>
    <w:p w:rsidR="00BE4F1C" w:rsidRDefault="00BE4F1C" w:rsidP="00234027">
      <w:pPr>
        <w:rPr>
          <w:lang w:val="pl-PL"/>
        </w:rPr>
      </w:pPr>
    </w:p>
    <w:p w:rsidR="00BE4F1C" w:rsidRDefault="00BE4F1C"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r>
        <w:rPr>
          <w:noProof/>
          <w:lang w:val="pl-PL" w:eastAsia="pl-PL" w:bidi="ar-SA"/>
        </w:rPr>
        <w:drawing>
          <wp:anchor distT="0" distB="0" distL="114300" distR="114300" simplePos="0" relativeHeight="251701248" behindDoc="1" locked="0" layoutInCell="1" allowOverlap="1" wp14:anchorId="7BAD94E3" wp14:editId="4D35BF9A">
            <wp:simplePos x="0" y="0"/>
            <wp:positionH relativeFrom="column">
              <wp:posOffset>153670</wp:posOffset>
            </wp:positionH>
            <wp:positionV relativeFrom="paragraph">
              <wp:posOffset>1019810</wp:posOffset>
            </wp:positionV>
            <wp:extent cx="5963920" cy="3187065"/>
            <wp:effectExtent l="0" t="1390650" r="0" b="1365885"/>
            <wp:wrapNone/>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5963920" cy="3187065"/>
                    </a:xfrm>
                    <a:prstGeom prst="rect">
                      <a:avLst/>
                    </a:prstGeom>
                    <a:noFill/>
                    <a:ln>
                      <a:noFill/>
                    </a:ln>
                  </pic:spPr>
                </pic:pic>
              </a:graphicData>
            </a:graphic>
          </wp:anchor>
        </w:drawing>
      </w: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D94A4B" w:rsidP="00234027">
      <w:pPr>
        <w:rPr>
          <w:lang w:val="pl-PL"/>
        </w:rPr>
      </w:pPr>
    </w:p>
    <w:p w:rsidR="00D94A4B" w:rsidRDefault="009A6390" w:rsidP="00234027">
      <w:pPr>
        <w:rPr>
          <w:lang w:val="pl-PL"/>
        </w:rPr>
      </w:pPr>
      <w:r>
        <w:rPr>
          <w:noProof/>
        </w:rPr>
        <w:pict>
          <v:shape id="_x0000_s1040" type="#_x0000_t202" style="position:absolute;margin-left:87.25pt;margin-top:6.25pt;width:386.7pt;height:25.8pt;z-index:251703296" stroked="f">
            <v:textbox style="mso-fit-shape-to-text:t" inset="0,0,0,0">
              <w:txbxContent>
                <w:p w:rsidR="009A6390" w:rsidRPr="007370CC" w:rsidRDefault="009A6390" w:rsidP="00D94A4B">
                  <w:pPr>
                    <w:pStyle w:val="Legenda"/>
                    <w:rPr>
                      <w:noProof/>
                      <w:lang w:val="pl-PL"/>
                    </w:rPr>
                  </w:pPr>
                  <w:r w:rsidRPr="007370CC">
                    <w:rPr>
                      <w:lang w:val="pl-PL"/>
                    </w:rPr>
                    <w:t xml:space="preserve">Rysunek </w:t>
                  </w:r>
                  <w:r>
                    <w:fldChar w:fldCharType="begin"/>
                  </w:r>
                  <w:r w:rsidRPr="007370CC">
                    <w:rPr>
                      <w:lang w:val="pl-PL"/>
                    </w:rPr>
                    <w:instrText xml:space="preserve"> SEQ Rysunek \* ARABIC </w:instrText>
                  </w:r>
                  <w:r>
                    <w:fldChar w:fldCharType="separate"/>
                  </w:r>
                  <w:r>
                    <w:rPr>
                      <w:noProof/>
                      <w:lang w:val="pl-PL"/>
                    </w:rPr>
                    <w:t>36</w:t>
                  </w:r>
                  <w:r>
                    <w:fldChar w:fldCharType="end"/>
                  </w:r>
                  <w:r w:rsidRPr="007370CC">
                    <w:rPr>
                      <w:lang w:val="pl-PL"/>
                    </w:rPr>
                    <w:t xml:space="preserve">Aplikacja testowa uruchomiona na telefonie Nokia </w:t>
                  </w:r>
                  <w:proofErr w:type="spellStart"/>
                  <w:r w:rsidRPr="007370CC">
                    <w:rPr>
                      <w:lang w:val="pl-PL"/>
                    </w:rPr>
                    <w:t>Lumia</w:t>
                  </w:r>
                  <w:proofErr w:type="spellEnd"/>
                  <w:r w:rsidRPr="007370CC">
                    <w:rPr>
                      <w:lang w:val="pl-PL"/>
                    </w:rPr>
                    <w:t xml:space="preserve"> 625</w:t>
                  </w:r>
                </w:p>
              </w:txbxContent>
            </v:textbox>
          </v:shape>
        </w:pict>
      </w:r>
    </w:p>
    <w:p w:rsidR="00D94A4B" w:rsidRDefault="00D94A4B" w:rsidP="00234027">
      <w:pPr>
        <w:rPr>
          <w:lang w:val="pl-PL"/>
        </w:rPr>
      </w:pPr>
    </w:p>
    <w:p w:rsidR="00A74386" w:rsidRDefault="00A74386" w:rsidP="00A74386">
      <w:pPr>
        <w:pStyle w:val="Nagwek1"/>
        <w:rPr>
          <w:lang w:val="pl-PL"/>
        </w:rPr>
      </w:pPr>
      <w:bookmarkStart w:id="60" w:name="_Toc393950581"/>
      <w:r>
        <w:rPr>
          <w:lang w:val="pl-PL"/>
        </w:rPr>
        <w:lastRenderedPageBreak/>
        <w:t>Zaimplementowane programy testujące</w:t>
      </w:r>
      <w:bookmarkEnd w:id="60"/>
    </w:p>
    <w:p w:rsidR="004C30BF" w:rsidRDefault="004C30BF" w:rsidP="004C30BF">
      <w:pPr>
        <w:rPr>
          <w:lang w:val="pl-PL"/>
        </w:rPr>
      </w:pPr>
    </w:p>
    <w:p w:rsidR="004C30BF" w:rsidRPr="004C30BF" w:rsidRDefault="004C30BF" w:rsidP="004C30BF">
      <w:pPr>
        <w:rPr>
          <w:lang w:val="pl-PL"/>
        </w:rPr>
      </w:pPr>
    </w:p>
    <w:p w:rsidR="00F12229" w:rsidRDefault="00F12229" w:rsidP="00F12229">
      <w:pPr>
        <w:pStyle w:val="Nagwek2"/>
        <w:rPr>
          <w:lang w:val="pl-PL"/>
        </w:rPr>
      </w:pPr>
      <w:bookmarkStart w:id="61" w:name="_Toc393950582"/>
      <w:r>
        <w:rPr>
          <w:lang w:val="pl-PL"/>
        </w:rPr>
        <w:t>Unity: Test grafiki 2D</w:t>
      </w:r>
      <w:bookmarkEnd w:id="61"/>
    </w:p>
    <w:p w:rsidR="008F281A" w:rsidRPr="008F281A" w:rsidRDefault="008F281A" w:rsidP="008F281A">
      <w:pPr>
        <w:rPr>
          <w:lang w:val="pl-PL"/>
        </w:rPr>
      </w:pPr>
    </w:p>
    <w:p w:rsidR="00F12229" w:rsidRDefault="00F12229" w:rsidP="00F12229">
      <w:pPr>
        <w:ind w:firstLine="432"/>
        <w:rPr>
          <w:lang w:val="pl-PL"/>
        </w:rPr>
      </w:pPr>
      <w:r>
        <w:rPr>
          <w:lang w:val="pl-PL"/>
        </w:rPr>
        <w:t>W celu przetestowania wydajności urządzeń i sprawdzeniu możliwości silnika zaimplementowano prostą grę zręcznościową</w:t>
      </w:r>
      <w:r w:rsidR="008F281A">
        <w:rPr>
          <w:lang w:val="pl-PL"/>
        </w:rPr>
        <w:t>. Gra polega na wskakiwaniu po platformach na jak największą wysokość. Gdy gracz spadnie postać otwiera spadochron i zaczyna „zbierać” przeciwników. Po odzyskaniu kontaktu z podłożem zebrani przeciwnicy rozlatują się w kształt stożka. Zasoby wykorzystane w grze pochodzą z oficjalnej strony Unity.</w:t>
      </w:r>
    </w:p>
    <w:p w:rsidR="00B6642E" w:rsidRDefault="00B6642E" w:rsidP="00F12229">
      <w:pPr>
        <w:ind w:firstLine="432"/>
        <w:rPr>
          <w:lang w:val="pl-PL"/>
        </w:rPr>
      </w:pPr>
    </w:p>
    <w:p w:rsidR="00B6642E" w:rsidRDefault="00B6642E" w:rsidP="00F12229">
      <w:pPr>
        <w:ind w:firstLine="432"/>
        <w:rPr>
          <w:lang w:val="pl-PL"/>
        </w:rPr>
      </w:pPr>
      <w:r>
        <w:rPr>
          <w:noProof/>
          <w:lang w:val="pl-PL" w:eastAsia="pl-PL" w:bidi="ar-SA"/>
        </w:rPr>
        <w:drawing>
          <wp:anchor distT="0" distB="0" distL="114300" distR="114300" simplePos="0" relativeHeight="251673600" behindDoc="1" locked="0" layoutInCell="1" allowOverlap="1" wp14:anchorId="22044998" wp14:editId="19880D1C">
            <wp:simplePos x="0" y="0"/>
            <wp:positionH relativeFrom="column">
              <wp:posOffset>-57150</wp:posOffset>
            </wp:positionH>
            <wp:positionV relativeFrom="paragraph">
              <wp:posOffset>6350</wp:posOffset>
            </wp:positionV>
            <wp:extent cx="5963920" cy="2770505"/>
            <wp:effectExtent l="0" t="0" r="0" b="0"/>
            <wp:wrapNone/>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63920" cy="2770505"/>
                    </a:xfrm>
                    <a:prstGeom prst="rect">
                      <a:avLst/>
                    </a:prstGeom>
                    <a:noFill/>
                    <a:ln>
                      <a:noFill/>
                    </a:ln>
                  </pic:spPr>
                </pic:pic>
              </a:graphicData>
            </a:graphic>
          </wp:anchor>
        </w:drawing>
      </w: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B6642E" w:rsidRDefault="00B6642E" w:rsidP="00F12229">
      <w:pPr>
        <w:ind w:firstLine="432"/>
        <w:rPr>
          <w:lang w:val="pl-PL"/>
        </w:rPr>
      </w:pPr>
    </w:p>
    <w:p w:rsidR="00F12229" w:rsidRDefault="00F12229" w:rsidP="00F12229">
      <w:pPr>
        <w:ind w:firstLine="432"/>
        <w:rPr>
          <w:lang w:val="pl-PL"/>
        </w:rPr>
      </w:pPr>
    </w:p>
    <w:p w:rsidR="00F12229" w:rsidRPr="007370CC" w:rsidRDefault="00F12229" w:rsidP="00F12229">
      <w:pPr>
        <w:keepNext/>
        <w:ind w:firstLine="432"/>
        <w:rPr>
          <w:lang w:val="pl-PL"/>
        </w:rPr>
      </w:pPr>
    </w:p>
    <w:p w:rsidR="00F12229" w:rsidRPr="00F12229" w:rsidRDefault="00F12229" w:rsidP="00F12229">
      <w:pPr>
        <w:pStyle w:val="Legenda"/>
        <w:rPr>
          <w:lang w:val="pl-PL"/>
        </w:rPr>
      </w:pPr>
      <w:r w:rsidRPr="007370CC">
        <w:rPr>
          <w:lang w:val="pl-PL"/>
        </w:rPr>
        <w:t xml:space="preserve">Rysunek </w:t>
      </w:r>
      <w:r w:rsidR="008956DD">
        <w:fldChar w:fldCharType="begin"/>
      </w:r>
      <w:r w:rsidR="00E27F95" w:rsidRPr="007370CC">
        <w:rPr>
          <w:lang w:val="pl-PL"/>
        </w:rPr>
        <w:instrText xml:space="preserve"> SEQ Rysunek \* ARABIC </w:instrText>
      </w:r>
      <w:r w:rsidR="008956DD">
        <w:fldChar w:fldCharType="separate"/>
      </w:r>
      <w:r w:rsidR="004407CD">
        <w:rPr>
          <w:noProof/>
          <w:lang w:val="pl-PL"/>
        </w:rPr>
        <w:t>37</w:t>
      </w:r>
      <w:r w:rsidR="008956DD">
        <w:rPr>
          <w:noProof/>
        </w:rPr>
        <w:fldChar w:fldCharType="end"/>
      </w:r>
      <w:r w:rsidRPr="007370CC">
        <w:rPr>
          <w:lang w:val="pl-PL"/>
        </w:rPr>
        <w:t>. Zrzut ekranu z gry zręcznościowej</w:t>
      </w:r>
    </w:p>
    <w:p w:rsidR="00641236" w:rsidRDefault="00641236" w:rsidP="00641236">
      <w:pPr>
        <w:rPr>
          <w:lang w:val="pl-PL"/>
        </w:rPr>
      </w:pPr>
    </w:p>
    <w:p w:rsidR="00641236" w:rsidRDefault="00641236" w:rsidP="003D651A">
      <w:pPr>
        <w:pStyle w:val="Nagwek3"/>
        <w:rPr>
          <w:lang w:val="pl-PL"/>
        </w:rPr>
      </w:pPr>
      <w:bookmarkStart w:id="62" w:name="_Toc393950583"/>
      <w:r>
        <w:rPr>
          <w:lang w:val="pl-PL"/>
        </w:rPr>
        <w:t>Implementacja</w:t>
      </w:r>
      <w:bookmarkEnd w:id="62"/>
    </w:p>
    <w:p w:rsidR="003D651A" w:rsidRPr="003D651A" w:rsidRDefault="003D651A" w:rsidP="003D651A">
      <w:pPr>
        <w:rPr>
          <w:lang w:val="pl-PL"/>
        </w:rPr>
      </w:pPr>
    </w:p>
    <w:p w:rsidR="00641236" w:rsidRDefault="00641236" w:rsidP="00641236">
      <w:pPr>
        <w:ind w:firstLine="432"/>
        <w:rPr>
          <w:lang w:val="pl-PL"/>
        </w:rPr>
      </w:pPr>
      <w:r>
        <w:rPr>
          <w:lang w:val="pl-PL"/>
        </w:rPr>
        <w:t xml:space="preserve">Każdy element w grze poczynając od tła, przez platformy, ikonki i postać gracza są typem </w:t>
      </w:r>
      <w:proofErr w:type="spellStart"/>
      <w:r>
        <w:rPr>
          <w:lang w:val="pl-PL"/>
        </w:rPr>
        <w:t>GameObject</w:t>
      </w:r>
      <w:proofErr w:type="spellEnd"/>
      <w:r>
        <w:rPr>
          <w:lang w:val="pl-PL"/>
        </w:rPr>
        <w:t xml:space="preserve">. Klasa ta nie wykonuje żadnych czynności sama z siebie, można o niej myśleć, jako o kontenerze na inne obiekty, które nadają mu pewne zachowania i wygląd. W celu ułatwienia </w:t>
      </w:r>
      <w:r>
        <w:rPr>
          <w:lang w:val="pl-PL"/>
        </w:rPr>
        <w:lastRenderedPageBreak/>
        <w:t>testowania gry stworzono kilka różnych skryptów obsługujących zachowania w różnych fazach gry. Skrypty te są przypisane do gracza tak długo jak jest w danej fazie. Gdy następuje przejście do innej fazy stary skrypt jest odpinany i następuje inicjalizacja nowego. Takie podejście pozwala na testowanie pojedynczych elementów gry bez rozpoczynania jej od początku za każdym razem i konieczności przejścia przez początkowe fazy w celu testowania funkcjonalności w fazach późniejszych</w:t>
      </w:r>
      <w:r w:rsidR="002F6492">
        <w:rPr>
          <w:lang w:val="pl-PL"/>
        </w:rPr>
        <w:t xml:space="preserve">. By jeszcze ułatwić testowanie stworzono też dodatkowe sceny odpowiedzialne za rozpoczęcie każdej z faz. </w:t>
      </w:r>
    </w:p>
    <w:p w:rsidR="005937DC" w:rsidRDefault="005937DC" w:rsidP="00641236">
      <w:pPr>
        <w:ind w:firstLine="432"/>
        <w:rPr>
          <w:lang w:val="pl-PL"/>
        </w:rPr>
      </w:pPr>
    </w:p>
    <w:p w:rsidR="005937DC" w:rsidRDefault="005937DC" w:rsidP="003D651A">
      <w:pPr>
        <w:pStyle w:val="Nagwek4"/>
        <w:rPr>
          <w:lang w:val="pl-PL"/>
        </w:rPr>
      </w:pPr>
      <w:bookmarkStart w:id="63" w:name="_Toc393950584"/>
      <w:r>
        <w:rPr>
          <w:lang w:val="pl-PL"/>
        </w:rPr>
        <w:t>Postać gracza</w:t>
      </w:r>
      <w:bookmarkEnd w:id="63"/>
    </w:p>
    <w:p w:rsidR="004045ED" w:rsidRPr="004045ED" w:rsidRDefault="004045ED" w:rsidP="004045ED">
      <w:pPr>
        <w:rPr>
          <w:lang w:val="pl-PL"/>
        </w:rPr>
      </w:pPr>
    </w:p>
    <w:p w:rsidR="005937DC" w:rsidRDefault="005937DC" w:rsidP="005937DC">
      <w:pPr>
        <w:ind w:firstLine="432"/>
        <w:rPr>
          <w:lang w:val="pl-PL"/>
        </w:rPr>
      </w:pPr>
      <w:r>
        <w:rPr>
          <w:lang w:val="pl-PL"/>
        </w:rPr>
        <w:t xml:space="preserve">Podstawowymi komponentami bohatera są obiekty klas RigidBody2D i </w:t>
      </w:r>
      <w:proofErr w:type="spellStart"/>
      <w:r>
        <w:rPr>
          <w:lang w:val="pl-PL"/>
        </w:rPr>
        <w:t>Collider</w:t>
      </w:r>
      <w:proofErr w:type="spellEnd"/>
      <w:r>
        <w:rPr>
          <w:lang w:val="pl-PL"/>
        </w:rPr>
        <w:t xml:space="preserve">. Pierwsza z klas nadaje bohaterowi odpowiednie atrybuty fizyczne, takie jak masę czy współczynnik tarcia odpowiadający za stopień wytracania prędkości podczas chodu. Odpowiada też za dokładność obliczeń kolizji fizycznych, decydując czy obiekt liczy kolizje w sposób ciągły czy dyskretny. Drugi z komponentów decyduje o rozpatrywaniu kolizji z obiektami takimi jak platformy, przeciwnicy czy ograniczenia ekranowe. Każdy z obiektów klasy </w:t>
      </w:r>
      <w:proofErr w:type="spellStart"/>
      <w:r>
        <w:rPr>
          <w:lang w:val="pl-PL"/>
        </w:rPr>
        <w:t>Collider</w:t>
      </w:r>
      <w:proofErr w:type="spellEnd"/>
      <w:r>
        <w:rPr>
          <w:lang w:val="pl-PL"/>
        </w:rPr>
        <w:t xml:space="preserve"> informuje skrypty przypięte do bohatera o kolizjach z otoczeniem poprzez odpowiednie funkcje.</w:t>
      </w:r>
    </w:p>
    <w:p w:rsidR="004045ED" w:rsidRDefault="005937DC" w:rsidP="004045ED">
      <w:pPr>
        <w:keepNext/>
        <w:ind w:firstLine="432"/>
      </w:pPr>
      <w:r>
        <w:rPr>
          <w:noProof/>
          <w:lang w:val="pl-PL" w:eastAsia="pl-PL" w:bidi="ar-SA"/>
        </w:rPr>
        <w:drawing>
          <wp:inline distT="0" distB="0" distL="0" distR="0" wp14:anchorId="136BAA31" wp14:editId="246CC410">
            <wp:extent cx="3459480" cy="29413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59480" cy="2941320"/>
                    </a:xfrm>
                    <a:prstGeom prst="rect">
                      <a:avLst/>
                    </a:prstGeom>
                    <a:noFill/>
                    <a:ln>
                      <a:noFill/>
                    </a:ln>
                  </pic:spPr>
                </pic:pic>
              </a:graphicData>
            </a:graphic>
          </wp:inline>
        </w:drawing>
      </w:r>
    </w:p>
    <w:p w:rsidR="005937DC" w:rsidRPr="005937DC" w:rsidRDefault="004045ED" w:rsidP="004045ED">
      <w:pPr>
        <w:pStyle w:val="Legenda"/>
        <w:rPr>
          <w:lang w:val="pl-PL"/>
        </w:rPr>
      </w:pPr>
      <w:r w:rsidRPr="007370CC">
        <w:rPr>
          <w:lang w:val="pl-PL"/>
        </w:rPr>
        <w:t xml:space="preserve">Rysunek </w:t>
      </w:r>
      <w:r w:rsidR="008956DD">
        <w:fldChar w:fldCharType="begin"/>
      </w:r>
      <w:r w:rsidR="00E27F95" w:rsidRPr="007370CC">
        <w:rPr>
          <w:lang w:val="pl-PL"/>
        </w:rPr>
        <w:instrText xml:space="preserve"> SEQ Rysunek \* ARABIC </w:instrText>
      </w:r>
      <w:r w:rsidR="008956DD">
        <w:fldChar w:fldCharType="separate"/>
      </w:r>
      <w:r w:rsidR="004407CD">
        <w:rPr>
          <w:noProof/>
          <w:lang w:val="pl-PL"/>
        </w:rPr>
        <w:t>38</w:t>
      </w:r>
      <w:r w:rsidR="008956DD">
        <w:rPr>
          <w:noProof/>
        </w:rPr>
        <w:fldChar w:fldCharType="end"/>
      </w:r>
      <w:r w:rsidRPr="007370CC">
        <w:rPr>
          <w:lang w:val="pl-PL"/>
        </w:rPr>
        <w:t xml:space="preserve">. Postać gracza. Na zielono obiekty klasy </w:t>
      </w:r>
      <w:proofErr w:type="spellStart"/>
      <w:r w:rsidRPr="007370CC">
        <w:rPr>
          <w:lang w:val="pl-PL"/>
        </w:rPr>
        <w:t>Collider</w:t>
      </w:r>
      <w:proofErr w:type="spellEnd"/>
    </w:p>
    <w:p w:rsidR="00641236" w:rsidRDefault="00641236" w:rsidP="00641236">
      <w:pPr>
        <w:rPr>
          <w:lang w:val="pl-PL"/>
        </w:rPr>
      </w:pPr>
    </w:p>
    <w:p w:rsidR="004045ED" w:rsidRDefault="004045ED" w:rsidP="00641236">
      <w:pPr>
        <w:rPr>
          <w:lang w:val="pl-PL"/>
        </w:rPr>
      </w:pPr>
      <w:r>
        <w:rPr>
          <w:lang w:val="pl-PL"/>
        </w:rPr>
        <w:lastRenderedPageBreak/>
        <w:t xml:space="preserve">Postać gracza zawiera też obiekt klasy </w:t>
      </w:r>
      <w:proofErr w:type="spellStart"/>
      <w:r>
        <w:rPr>
          <w:lang w:val="pl-PL"/>
        </w:rPr>
        <w:t>AudioSource</w:t>
      </w:r>
      <w:proofErr w:type="spellEnd"/>
      <w:r>
        <w:rPr>
          <w:lang w:val="pl-PL"/>
        </w:rPr>
        <w:t xml:space="preserve"> by mógł wydawać </w:t>
      </w:r>
      <w:r w:rsidR="003D651A">
        <w:rPr>
          <w:lang w:val="pl-PL"/>
        </w:rPr>
        <w:t>dźwięki, gdy</w:t>
      </w:r>
      <w:r>
        <w:rPr>
          <w:lang w:val="pl-PL"/>
        </w:rPr>
        <w:t xml:space="preserve"> np. skacze, oraz w obiekt </w:t>
      </w:r>
      <w:r w:rsidR="003D651A">
        <w:rPr>
          <w:lang w:val="pl-PL"/>
        </w:rPr>
        <w:t>Animator, który</w:t>
      </w:r>
      <w:r>
        <w:rPr>
          <w:lang w:val="pl-PL"/>
        </w:rPr>
        <w:t xml:space="preserve"> odpowiada za wywoływanie funkcji zmieniającej wygląd postaci podczas czynności takich jak bieganie czy skakanie.</w:t>
      </w:r>
    </w:p>
    <w:p w:rsidR="004045ED" w:rsidRDefault="004045ED" w:rsidP="00641236">
      <w:pPr>
        <w:rPr>
          <w:lang w:val="pl-PL"/>
        </w:rPr>
      </w:pPr>
    </w:p>
    <w:p w:rsidR="004045ED" w:rsidRDefault="004045ED" w:rsidP="004045ED">
      <w:pPr>
        <w:keepNext/>
      </w:pPr>
      <w:r>
        <w:rPr>
          <w:noProof/>
          <w:lang w:val="pl-PL" w:eastAsia="pl-PL" w:bidi="ar-SA"/>
        </w:rPr>
        <w:drawing>
          <wp:inline distT="0" distB="0" distL="0" distR="0" wp14:anchorId="7BAA5E5E" wp14:editId="51F34411">
            <wp:extent cx="4580303" cy="299568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81767" cy="2996642"/>
                    </a:xfrm>
                    <a:prstGeom prst="rect">
                      <a:avLst/>
                    </a:prstGeom>
                    <a:noFill/>
                    <a:ln>
                      <a:noFill/>
                    </a:ln>
                  </pic:spPr>
                </pic:pic>
              </a:graphicData>
            </a:graphic>
          </wp:inline>
        </w:drawing>
      </w:r>
    </w:p>
    <w:p w:rsidR="004045ED" w:rsidRPr="00641236" w:rsidRDefault="004045ED" w:rsidP="004045ED">
      <w:pPr>
        <w:pStyle w:val="Legenda"/>
        <w:rPr>
          <w:lang w:val="pl-PL"/>
        </w:rPr>
      </w:pPr>
      <w:r w:rsidRPr="007370CC">
        <w:rPr>
          <w:lang w:val="pl-PL"/>
        </w:rPr>
        <w:t xml:space="preserve">Rysunek </w:t>
      </w:r>
      <w:r w:rsidR="008956DD">
        <w:fldChar w:fldCharType="begin"/>
      </w:r>
      <w:r w:rsidR="00E27F95" w:rsidRPr="007370CC">
        <w:rPr>
          <w:lang w:val="pl-PL"/>
        </w:rPr>
        <w:instrText xml:space="preserve"> SEQ Rysunek \* ARABIC </w:instrText>
      </w:r>
      <w:r w:rsidR="008956DD">
        <w:fldChar w:fldCharType="separate"/>
      </w:r>
      <w:r w:rsidR="004407CD">
        <w:rPr>
          <w:noProof/>
          <w:lang w:val="pl-PL"/>
        </w:rPr>
        <w:t>39</w:t>
      </w:r>
      <w:r w:rsidR="008956DD">
        <w:rPr>
          <w:noProof/>
        </w:rPr>
        <w:fldChar w:fldCharType="end"/>
      </w:r>
      <w:r w:rsidRPr="007370CC">
        <w:rPr>
          <w:lang w:val="pl-PL"/>
        </w:rPr>
        <w:t>. Graf animacji gracza z odpowiednimi przejściami.</w:t>
      </w:r>
    </w:p>
    <w:p w:rsidR="00E27F95" w:rsidRDefault="00E27F95" w:rsidP="00E27F95">
      <w:pPr>
        <w:pStyle w:val="Nagwek2"/>
        <w:numPr>
          <w:ilvl w:val="0"/>
          <w:numId w:val="0"/>
        </w:numPr>
        <w:ind w:left="576"/>
        <w:rPr>
          <w:lang w:val="pl-PL"/>
        </w:rPr>
      </w:pPr>
    </w:p>
    <w:p w:rsidR="003D651A" w:rsidRDefault="003D651A" w:rsidP="003D651A">
      <w:pPr>
        <w:pStyle w:val="Nagwek2"/>
        <w:rPr>
          <w:lang w:val="pl-PL"/>
        </w:rPr>
      </w:pPr>
      <w:bookmarkStart w:id="64" w:name="_Toc393950585"/>
      <w:r>
        <w:rPr>
          <w:lang w:val="pl-PL"/>
        </w:rPr>
        <w:t>Unity: Test ilości obiektów 2D</w:t>
      </w:r>
      <w:bookmarkEnd w:id="64"/>
    </w:p>
    <w:p w:rsidR="00E27F95" w:rsidRPr="00E27F95" w:rsidRDefault="00E27F95" w:rsidP="00E27F95">
      <w:pPr>
        <w:rPr>
          <w:lang w:val="pl-PL"/>
        </w:rPr>
      </w:pPr>
    </w:p>
    <w:p w:rsidR="003D651A" w:rsidRDefault="003D651A" w:rsidP="003D651A">
      <w:pPr>
        <w:ind w:firstLine="432"/>
        <w:rPr>
          <w:lang w:val="pl-PL"/>
        </w:rPr>
      </w:pPr>
      <w:r>
        <w:rPr>
          <w:lang w:val="pl-PL"/>
        </w:rPr>
        <w:t xml:space="preserve">Kolejnym z zaimplementowanych testów był test możliwości tworzenia i destrukcji obiektów klasy </w:t>
      </w:r>
      <w:proofErr w:type="spellStart"/>
      <w:r>
        <w:rPr>
          <w:lang w:val="pl-PL"/>
        </w:rPr>
        <w:t>GameObject</w:t>
      </w:r>
      <w:proofErr w:type="spellEnd"/>
      <w:r>
        <w:rPr>
          <w:lang w:val="pl-PL"/>
        </w:rPr>
        <w:t>.</w:t>
      </w:r>
      <w:r w:rsidR="00ED39F5">
        <w:rPr>
          <w:lang w:val="pl-PL"/>
        </w:rPr>
        <w:t xml:space="preserve"> W grach zręcznościowych często występuje konieczność szybkiego tworzenia i niszczenia obiektów</w:t>
      </w:r>
      <w:r w:rsidR="004C30BF">
        <w:rPr>
          <w:lang w:val="pl-PL"/>
        </w:rPr>
        <w:t>,</w:t>
      </w:r>
      <w:r w:rsidR="00ED39F5">
        <w:rPr>
          <w:lang w:val="pl-PL"/>
        </w:rPr>
        <w:t xml:space="preserve"> które reprezentują przeciwników, pociski, elementy tła lub punktację. Wiedza na temat tego, ile takich operacji możemy przeprowadzić w danej klatce bez spowalniania wykonania aplikacji na różnych platformach jest bardzo cenna.</w:t>
      </w:r>
    </w:p>
    <w:p w:rsidR="003D651A" w:rsidRDefault="003D651A" w:rsidP="003D651A">
      <w:pPr>
        <w:ind w:firstLine="432"/>
        <w:rPr>
          <w:lang w:val="pl-PL"/>
        </w:rPr>
      </w:pPr>
    </w:p>
    <w:p w:rsidR="003D651A" w:rsidRDefault="003D651A" w:rsidP="003D651A">
      <w:pPr>
        <w:ind w:firstLine="432"/>
        <w:rPr>
          <w:lang w:val="pl-PL"/>
        </w:rPr>
      </w:pPr>
      <w:r>
        <w:rPr>
          <w:lang w:val="pl-PL"/>
        </w:rPr>
        <w:t>Opisać użyteczność w normalnej grze</w:t>
      </w:r>
    </w:p>
    <w:p w:rsidR="003D651A" w:rsidRDefault="003D651A" w:rsidP="003D651A">
      <w:pPr>
        <w:rPr>
          <w:lang w:val="pl-PL"/>
        </w:rPr>
      </w:pPr>
    </w:p>
    <w:p w:rsidR="003D651A" w:rsidRDefault="003D651A" w:rsidP="00ED39F5">
      <w:pPr>
        <w:ind w:firstLine="432"/>
        <w:rPr>
          <w:lang w:val="pl-PL"/>
        </w:rPr>
      </w:pPr>
      <w:r>
        <w:rPr>
          <w:lang w:val="pl-PL"/>
        </w:rPr>
        <w:t xml:space="preserve">Kod testujący polegał na pomiarze ilości klatek na sekundę (FPS - </w:t>
      </w:r>
      <w:proofErr w:type="spellStart"/>
      <w:r>
        <w:rPr>
          <w:lang w:val="pl-PL"/>
        </w:rPr>
        <w:t>frames</w:t>
      </w:r>
      <w:proofErr w:type="spellEnd"/>
      <w:r>
        <w:rPr>
          <w:lang w:val="pl-PL"/>
        </w:rPr>
        <w:t xml:space="preserve"> per </w:t>
      </w:r>
      <w:proofErr w:type="spellStart"/>
      <w:r>
        <w:rPr>
          <w:lang w:val="pl-PL"/>
        </w:rPr>
        <w:t>second</w:t>
      </w:r>
      <w:proofErr w:type="spellEnd"/>
      <w:r>
        <w:rPr>
          <w:lang w:val="pl-PL"/>
        </w:rPr>
        <w:t>) w grze podczas tworzenia i niszczenia obiektów. Za granicę potrzebną do płynnego działania programu obrano 30fps [przypis dlaczego?]. Program będzie próbował dojść do ilości obiektów na ekranie</w:t>
      </w:r>
      <w:r w:rsidR="00E27F95">
        <w:rPr>
          <w:lang w:val="pl-PL"/>
        </w:rPr>
        <w:t>,</w:t>
      </w:r>
      <w:r>
        <w:rPr>
          <w:lang w:val="pl-PL"/>
        </w:rPr>
        <w:t xml:space="preserve"> </w:t>
      </w:r>
      <w:r>
        <w:rPr>
          <w:lang w:val="pl-PL"/>
        </w:rPr>
        <w:lastRenderedPageBreak/>
        <w:t xml:space="preserve">która pozwoli utrzymać wymaganą prędkość działania a następnie </w:t>
      </w:r>
      <w:r w:rsidR="00C555A5">
        <w:rPr>
          <w:lang w:val="pl-PL"/>
        </w:rPr>
        <w:t>pokaże ilość stworzonych obiektów.</w:t>
      </w:r>
      <w:r w:rsidR="00ED39F5">
        <w:rPr>
          <w:lang w:val="pl-PL"/>
        </w:rPr>
        <w:t xml:space="preserve"> Każdy z obiektów tworzonych i niszczonych podczas tego testu posiada w sobie obiekty </w:t>
      </w:r>
      <w:proofErr w:type="spellStart"/>
      <w:r w:rsidR="00ED39F5">
        <w:rPr>
          <w:lang w:val="pl-PL"/>
        </w:rPr>
        <w:t>RigidBody</w:t>
      </w:r>
      <w:proofErr w:type="spellEnd"/>
      <w:r w:rsidR="00ED39F5">
        <w:rPr>
          <w:lang w:val="pl-PL"/>
        </w:rPr>
        <w:t xml:space="preserve"> i </w:t>
      </w:r>
      <w:proofErr w:type="spellStart"/>
      <w:r w:rsidR="00ED39F5">
        <w:rPr>
          <w:lang w:val="pl-PL"/>
        </w:rPr>
        <w:t>Collider</w:t>
      </w:r>
      <w:proofErr w:type="spellEnd"/>
      <w:r w:rsidR="00ED39F5">
        <w:rPr>
          <w:lang w:val="pl-PL"/>
        </w:rPr>
        <w:t>, choć kolizje są wyłączone.</w:t>
      </w:r>
    </w:p>
    <w:p w:rsidR="00C555A5" w:rsidRDefault="00C555A5" w:rsidP="003D651A">
      <w:pPr>
        <w:rPr>
          <w:lang w:val="pl-PL"/>
        </w:rPr>
      </w:pPr>
    </w:p>
    <w:p w:rsidR="00534A68" w:rsidRDefault="00534A68" w:rsidP="003D651A">
      <w:pPr>
        <w:rPr>
          <w:lang w:val="pl-PL"/>
        </w:rPr>
      </w:pPr>
    </w:p>
    <w:p w:rsidR="00534A68" w:rsidRDefault="00534A68" w:rsidP="003D651A">
      <w:pPr>
        <w:rPr>
          <w:lang w:val="pl-PL"/>
        </w:rPr>
      </w:pPr>
      <w:r>
        <w:rPr>
          <w:lang w:val="pl-PL"/>
        </w:rPr>
        <w:t xml:space="preserve">Android: 30fps to ok 70 </w:t>
      </w:r>
      <w:r w:rsidR="00ED39F5">
        <w:rPr>
          <w:lang w:val="pl-PL"/>
        </w:rPr>
        <w:t xml:space="preserve"> (development) 80 (</w:t>
      </w:r>
      <w:proofErr w:type="spellStart"/>
      <w:r w:rsidR="00ED39F5">
        <w:rPr>
          <w:lang w:val="pl-PL"/>
        </w:rPr>
        <w:t>release</w:t>
      </w:r>
      <w:proofErr w:type="spellEnd"/>
      <w:r w:rsidR="00ED39F5">
        <w:rPr>
          <w:lang w:val="pl-PL"/>
        </w:rPr>
        <w:t xml:space="preserve">) </w:t>
      </w:r>
      <w:r>
        <w:rPr>
          <w:lang w:val="pl-PL"/>
        </w:rPr>
        <w:t xml:space="preserve">standardowych obiektów na </w:t>
      </w:r>
      <w:proofErr w:type="spellStart"/>
      <w:r>
        <w:rPr>
          <w:lang w:val="pl-PL"/>
        </w:rPr>
        <w:t>Galaxy</w:t>
      </w:r>
      <w:proofErr w:type="spellEnd"/>
      <w:r>
        <w:rPr>
          <w:lang w:val="pl-PL"/>
        </w:rPr>
        <w:t xml:space="preserve"> S4</w:t>
      </w:r>
    </w:p>
    <w:p w:rsidR="00ED39F5" w:rsidRDefault="00ED39F5" w:rsidP="003D651A">
      <w:pPr>
        <w:rPr>
          <w:lang w:val="pl-PL"/>
        </w:rPr>
      </w:pPr>
      <w:proofErr w:type="spellStart"/>
      <w:r>
        <w:rPr>
          <w:lang w:val="pl-PL"/>
        </w:rPr>
        <w:t>WindowsPhone</w:t>
      </w:r>
      <w:proofErr w:type="spellEnd"/>
      <w:r>
        <w:rPr>
          <w:lang w:val="pl-PL"/>
        </w:rPr>
        <w:t xml:space="preserve"> (</w:t>
      </w:r>
      <w:proofErr w:type="spellStart"/>
      <w:r>
        <w:rPr>
          <w:lang w:val="pl-PL"/>
        </w:rPr>
        <w:t>Lumia</w:t>
      </w:r>
      <w:proofErr w:type="spellEnd"/>
      <w:r>
        <w:rPr>
          <w:lang w:val="pl-PL"/>
        </w:rPr>
        <w:t xml:space="preserve"> 625) – 90 obiektów w </w:t>
      </w:r>
      <w:proofErr w:type="spellStart"/>
      <w:r>
        <w:rPr>
          <w:lang w:val="pl-PL"/>
        </w:rPr>
        <w:t>debug</w:t>
      </w:r>
      <w:proofErr w:type="spellEnd"/>
      <w:r>
        <w:rPr>
          <w:lang w:val="pl-PL"/>
        </w:rPr>
        <w:t>,</w:t>
      </w:r>
    </w:p>
    <w:p w:rsidR="00ED39F5" w:rsidRDefault="00ED39F5" w:rsidP="003D651A">
      <w:pPr>
        <w:rPr>
          <w:lang w:val="pl-PL"/>
        </w:rPr>
      </w:pPr>
    </w:p>
    <w:p w:rsidR="00ED39F5" w:rsidRPr="003D651A" w:rsidRDefault="00ED39F5" w:rsidP="003D651A">
      <w:pPr>
        <w:rPr>
          <w:lang w:val="pl-PL"/>
        </w:rPr>
      </w:pPr>
    </w:p>
    <w:p w:rsidR="00ED39F5" w:rsidRDefault="00ED39F5" w:rsidP="00ED39F5">
      <w:pPr>
        <w:rPr>
          <w:lang w:val="pl-PL"/>
        </w:rPr>
      </w:pPr>
      <w:r>
        <w:rPr>
          <w:lang w:val="pl-PL"/>
        </w:rPr>
        <w:t xml:space="preserve">Optymalizacje? </w:t>
      </w:r>
      <w:proofErr w:type="spellStart"/>
      <w:r>
        <w:rPr>
          <w:lang w:val="pl-PL"/>
        </w:rPr>
        <w:t>Pooling</w:t>
      </w:r>
      <w:proofErr w:type="spellEnd"/>
      <w:r>
        <w:rPr>
          <w:lang w:val="pl-PL"/>
        </w:rPr>
        <w:t xml:space="preserve">, albo zamiast tworzyć obiekty </w:t>
      </w:r>
      <w:proofErr w:type="spellStart"/>
      <w:r>
        <w:rPr>
          <w:lang w:val="pl-PL"/>
        </w:rPr>
        <w:t>uzyc</w:t>
      </w:r>
      <w:proofErr w:type="spellEnd"/>
      <w:r>
        <w:rPr>
          <w:lang w:val="pl-PL"/>
        </w:rPr>
        <w:t xml:space="preserve"> </w:t>
      </w:r>
      <w:proofErr w:type="spellStart"/>
      <w:r>
        <w:rPr>
          <w:lang w:val="pl-PL"/>
        </w:rPr>
        <w:t>particle</w:t>
      </w:r>
      <w:proofErr w:type="spellEnd"/>
      <w:r>
        <w:rPr>
          <w:lang w:val="pl-PL"/>
        </w:rPr>
        <w:t xml:space="preserve"> emitera?</w:t>
      </w:r>
    </w:p>
    <w:p w:rsidR="00ED39F5" w:rsidRDefault="00ED39F5" w:rsidP="00ED39F5">
      <w:pPr>
        <w:rPr>
          <w:lang w:val="pl-PL"/>
        </w:rPr>
      </w:pPr>
    </w:p>
    <w:p w:rsidR="00ED39F5" w:rsidRDefault="00ED39F5" w:rsidP="00ED39F5">
      <w:pPr>
        <w:rPr>
          <w:lang w:val="pl-PL"/>
        </w:rPr>
      </w:pPr>
      <w:r>
        <w:rPr>
          <w:lang w:val="pl-PL"/>
        </w:rPr>
        <w:t xml:space="preserve">Po przeprowadzeniu testu ze standardowym niszczeniem obiektów spróbowano wytestować też obiekty klasy </w:t>
      </w:r>
      <w:proofErr w:type="spellStart"/>
      <w:r>
        <w:rPr>
          <w:lang w:val="pl-PL"/>
        </w:rPr>
        <w:t>ParticleEmitter</w:t>
      </w:r>
      <w:proofErr w:type="spellEnd"/>
      <w:r>
        <w:rPr>
          <w:lang w:val="pl-PL"/>
        </w:rPr>
        <w:t xml:space="preserve"> pozwalające na tworzenie większej ilości obiektów ale ograniczających ich zachowanie np. do opadania i kolizji. Tworzenie obiektów w ten sposób i dołączanie do nich elementów typu </w:t>
      </w:r>
      <w:proofErr w:type="spellStart"/>
      <w:r>
        <w:rPr>
          <w:lang w:val="pl-PL"/>
        </w:rPr>
        <w:t>RigidBody</w:t>
      </w:r>
      <w:proofErr w:type="spellEnd"/>
      <w:r>
        <w:rPr>
          <w:lang w:val="pl-PL"/>
        </w:rPr>
        <w:t xml:space="preserve"> byłoby bardzo trudne i nieefektywne.</w:t>
      </w:r>
    </w:p>
    <w:p w:rsidR="003D651A" w:rsidRDefault="003D651A" w:rsidP="003D651A">
      <w:pPr>
        <w:pStyle w:val="Nagwek1"/>
        <w:numPr>
          <w:ilvl w:val="0"/>
          <w:numId w:val="0"/>
        </w:numPr>
        <w:ind w:left="432"/>
        <w:rPr>
          <w:lang w:val="pl-PL"/>
        </w:rPr>
      </w:pPr>
    </w:p>
    <w:p w:rsidR="00026143" w:rsidRPr="00026143" w:rsidRDefault="00A74386" w:rsidP="00A74386">
      <w:pPr>
        <w:pStyle w:val="Nagwek1"/>
        <w:rPr>
          <w:lang w:val="pl-PL"/>
        </w:rPr>
      </w:pPr>
      <w:bookmarkStart w:id="65" w:name="_Toc393950586"/>
      <w:r>
        <w:rPr>
          <w:lang w:val="pl-PL"/>
        </w:rPr>
        <w:lastRenderedPageBreak/>
        <w:t>Wyniki</w:t>
      </w:r>
      <w:bookmarkEnd w:id="65"/>
      <w:r w:rsidR="00026143" w:rsidRPr="00026143">
        <w:rPr>
          <w:lang w:val="pl-PL"/>
        </w:rPr>
        <w:t xml:space="preserve"> </w:t>
      </w:r>
    </w:p>
    <w:p w:rsidR="00AE7162" w:rsidRPr="009909C6" w:rsidRDefault="004A27A4" w:rsidP="000944B0">
      <w:pPr>
        <w:pStyle w:val="Nagwek1"/>
        <w:widowControl/>
        <w:suppressAutoHyphens w:val="0"/>
        <w:autoSpaceDN/>
        <w:spacing w:after="200" w:line="276" w:lineRule="auto"/>
        <w:textAlignment w:val="auto"/>
        <w:rPr>
          <w:lang w:val="pl-PL"/>
        </w:rPr>
      </w:pPr>
      <w:bookmarkStart w:id="66" w:name="_Toc393950587"/>
      <w:r w:rsidRPr="009909C6">
        <w:rPr>
          <w:lang w:val="pl-PL"/>
        </w:rPr>
        <w:lastRenderedPageBreak/>
        <w:t>Podsumowanie i wnioski</w:t>
      </w:r>
      <w:bookmarkEnd w:id="66"/>
    </w:p>
    <w:p w:rsidR="004A27A4" w:rsidRPr="009909C6" w:rsidRDefault="004A27A4" w:rsidP="0052617E">
      <w:pPr>
        <w:pStyle w:val="Nagwek1"/>
        <w:rPr>
          <w:lang w:val="pl-PL"/>
        </w:rPr>
      </w:pPr>
      <w:bookmarkStart w:id="67" w:name="_Toc393950588"/>
      <w:r w:rsidRPr="009909C6">
        <w:rPr>
          <w:lang w:val="pl-PL"/>
        </w:rPr>
        <w:lastRenderedPageBreak/>
        <w:t>Literatura</w:t>
      </w:r>
      <w:bookmarkEnd w:id="67"/>
    </w:p>
    <w:p w:rsidR="000F208E" w:rsidRPr="009909C6" w:rsidRDefault="000F208E" w:rsidP="00777F42">
      <w:pPr>
        <w:pStyle w:val="Standard"/>
        <w:spacing w:line="360" w:lineRule="auto"/>
        <w:rPr>
          <w:rStyle w:val="Uwydatnienie"/>
          <w:rFonts w:ascii="Times New Roman" w:hAnsi="Times New Roman" w:cs="Times New Roman"/>
          <w:i w:val="0"/>
          <w:iCs w:val="0"/>
          <w:color w:val="000000" w:themeColor="text1"/>
          <w:lang w:val="pl-PL"/>
        </w:rPr>
      </w:pPr>
    </w:p>
    <w:sectPr w:rsidR="000F208E" w:rsidRPr="009909C6" w:rsidSect="007D58DF">
      <w:footerReference w:type="default" r:id="rId56"/>
      <w:pgSz w:w="12240" w:h="15840" w:code="1"/>
      <w:pgMar w:top="1138" w:right="1138" w:bottom="1138" w:left="1138" w:header="720" w:footer="720" w:gutter="562"/>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2CA9" w:rsidRDefault="009B2CA9" w:rsidP="00070CD8">
      <w:r>
        <w:separator/>
      </w:r>
    </w:p>
  </w:endnote>
  <w:endnote w:type="continuationSeparator" w:id="0">
    <w:p w:rsidR="009B2CA9" w:rsidRDefault="009B2CA9" w:rsidP="00070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imbus Roman No9 L">
    <w:altName w:val="Times New Roman"/>
    <w:charset w:val="00"/>
    <w:family w:val="roman"/>
    <w:pitch w:val="variable"/>
  </w:font>
  <w:font w:name="FreeSans">
    <w:altName w:val="MS Mincho"/>
    <w:charset w:val="80"/>
    <w:family w:val="auto"/>
    <w:pitch w:val="variable"/>
  </w:font>
  <w:font w:name="Calibri">
    <w:panose1 w:val="020F0502020204030204"/>
    <w:charset w:val="EE"/>
    <w:family w:val="swiss"/>
    <w:pitch w:val="variable"/>
    <w:sig w:usb0="E00002FF" w:usb1="4000ACFF" w:usb2="00000001" w:usb3="00000000" w:csb0="0000019F" w:csb1="00000000"/>
  </w:font>
  <w:font w:name="DejaVu Sans">
    <w:altName w:val="MS Mincho"/>
    <w:charset w:val="80"/>
    <w:family w:val="auto"/>
    <w:pitch w:val="variable"/>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Nimbus Sans L">
    <w:altName w:val="Arial"/>
    <w:charset w:val="80"/>
    <w:family w:val="swiss"/>
    <w:pitch w:val="variable"/>
  </w:font>
  <w:font w:name="OpenSymbol">
    <w:charset w:val="00"/>
    <w:family w:val="auto"/>
    <w:pitch w:val="variable"/>
    <w:sig w:usb0="800000AF" w:usb1="1001ECEA" w:usb2="00000000" w:usb3="00000000" w:csb0="00000001" w:csb1="00000000"/>
  </w:font>
  <w:font w:name="Mangal">
    <w:panose1 w:val="02040503050203030202"/>
    <w:charset w:val="00"/>
    <w:family w:val="roman"/>
    <w:pitch w:val="variable"/>
    <w:sig w:usb0="00008003" w:usb1="00000000" w:usb2="00000000" w:usb3="00000000" w:csb0="00000001" w:csb1="00000000"/>
  </w:font>
  <w:font w:name="DejaVu Sans Mono">
    <w:altName w:val="MS Gothic"/>
    <w:charset w:val="EE"/>
    <w:family w:val="modern"/>
    <w:pitch w:val="fixed"/>
    <w:sig w:usb0="E60022FF" w:usb1="D000F1FB" w:usb2="00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778064"/>
      <w:docPartObj>
        <w:docPartGallery w:val="Page Numbers (Bottom of Page)"/>
        <w:docPartUnique/>
      </w:docPartObj>
    </w:sdtPr>
    <w:sdtEndPr>
      <w:rPr>
        <w:noProof/>
      </w:rPr>
    </w:sdtEndPr>
    <w:sdtContent>
      <w:p w:rsidR="009A6390" w:rsidRDefault="009A6390">
        <w:pPr>
          <w:pStyle w:val="Stopka"/>
          <w:jc w:val="center"/>
        </w:pPr>
        <w:r>
          <w:fldChar w:fldCharType="begin"/>
        </w:r>
        <w:r>
          <w:instrText xml:space="preserve"> PAGE   \* MERGEFORMAT </w:instrText>
        </w:r>
        <w:r>
          <w:fldChar w:fldCharType="separate"/>
        </w:r>
        <w:r w:rsidR="0049255C">
          <w:rPr>
            <w:noProof/>
          </w:rPr>
          <w:t>31</w:t>
        </w:r>
        <w:r>
          <w:rPr>
            <w:noProof/>
          </w:rPr>
          <w:fldChar w:fldCharType="end"/>
        </w:r>
      </w:p>
    </w:sdtContent>
  </w:sdt>
  <w:p w:rsidR="009A6390" w:rsidRDefault="009A639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2CA9" w:rsidRDefault="009B2CA9" w:rsidP="00070CD8">
      <w:r>
        <w:separator/>
      </w:r>
    </w:p>
  </w:footnote>
  <w:footnote w:type="continuationSeparator" w:id="0">
    <w:p w:rsidR="009B2CA9" w:rsidRDefault="009B2CA9" w:rsidP="00070CD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B27A0"/>
    <w:multiLevelType w:val="hybridMultilevel"/>
    <w:tmpl w:val="5D62F6D4"/>
    <w:lvl w:ilvl="0" w:tplc="30AA41CA">
      <w:start w:val="1"/>
      <w:numFmt w:val="lowerLetter"/>
      <w:lvlText w:val="%1)"/>
      <w:lvlJc w:val="left"/>
      <w:pPr>
        <w:ind w:left="720" w:hanging="660"/>
      </w:pPr>
      <w:rPr>
        <w:rFonts w:hint="default"/>
      </w:r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nsid w:val="026D3FF7"/>
    <w:multiLevelType w:val="hybridMultilevel"/>
    <w:tmpl w:val="2D4059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11D55892"/>
    <w:multiLevelType w:val="hybridMultilevel"/>
    <w:tmpl w:val="3DEE29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44D7D05"/>
    <w:multiLevelType w:val="hybridMultilevel"/>
    <w:tmpl w:val="12C688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5B62C59"/>
    <w:multiLevelType w:val="hybridMultilevel"/>
    <w:tmpl w:val="1B5A9D9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A01572F"/>
    <w:multiLevelType w:val="hybridMultilevel"/>
    <w:tmpl w:val="D2B03F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00E7B13"/>
    <w:multiLevelType w:val="hybridMultilevel"/>
    <w:tmpl w:val="B6707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22903220"/>
    <w:multiLevelType w:val="hybridMultilevel"/>
    <w:tmpl w:val="58308E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32005F68"/>
    <w:multiLevelType w:val="multilevel"/>
    <w:tmpl w:val="0409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
    <w:nsid w:val="32E81D67"/>
    <w:multiLevelType w:val="hybridMultilevel"/>
    <w:tmpl w:val="649AC9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3348014F"/>
    <w:multiLevelType w:val="hybridMultilevel"/>
    <w:tmpl w:val="BDCCCC14"/>
    <w:lvl w:ilvl="0" w:tplc="0415000F">
      <w:start w:val="1"/>
      <w:numFmt w:val="decimal"/>
      <w:lvlText w:val="%1."/>
      <w:lvlJc w:val="left"/>
      <w:pPr>
        <w:ind w:left="1296" w:hanging="360"/>
      </w:pPr>
    </w:lvl>
    <w:lvl w:ilvl="1" w:tplc="04150019" w:tentative="1">
      <w:start w:val="1"/>
      <w:numFmt w:val="lowerLetter"/>
      <w:lvlText w:val="%2."/>
      <w:lvlJc w:val="left"/>
      <w:pPr>
        <w:ind w:left="2016" w:hanging="360"/>
      </w:pPr>
    </w:lvl>
    <w:lvl w:ilvl="2" w:tplc="0415001B" w:tentative="1">
      <w:start w:val="1"/>
      <w:numFmt w:val="lowerRoman"/>
      <w:lvlText w:val="%3."/>
      <w:lvlJc w:val="right"/>
      <w:pPr>
        <w:ind w:left="2736" w:hanging="180"/>
      </w:pPr>
    </w:lvl>
    <w:lvl w:ilvl="3" w:tplc="0415000F" w:tentative="1">
      <w:start w:val="1"/>
      <w:numFmt w:val="decimal"/>
      <w:lvlText w:val="%4."/>
      <w:lvlJc w:val="left"/>
      <w:pPr>
        <w:ind w:left="3456" w:hanging="360"/>
      </w:pPr>
    </w:lvl>
    <w:lvl w:ilvl="4" w:tplc="04150019" w:tentative="1">
      <w:start w:val="1"/>
      <w:numFmt w:val="lowerLetter"/>
      <w:lvlText w:val="%5."/>
      <w:lvlJc w:val="left"/>
      <w:pPr>
        <w:ind w:left="4176" w:hanging="360"/>
      </w:pPr>
    </w:lvl>
    <w:lvl w:ilvl="5" w:tplc="0415001B" w:tentative="1">
      <w:start w:val="1"/>
      <w:numFmt w:val="lowerRoman"/>
      <w:lvlText w:val="%6."/>
      <w:lvlJc w:val="right"/>
      <w:pPr>
        <w:ind w:left="4896" w:hanging="180"/>
      </w:pPr>
    </w:lvl>
    <w:lvl w:ilvl="6" w:tplc="0415000F" w:tentative="1">
      <w:start w:val="1"/>
      <w:numFmt w:val="decimal"/>
      <w:lvlText w:val="%7."/>
      <w:lvlJc w:val="left"/>
      <w:pPr>
        <w:ind w:left="5616" w:hanging="360"/>
      </w:pPr>
    </w:lvl>
    <w:lvl w:ilvl="7" w:tplc="04150019" w:tentative="1">
      <w:start w:val="1"/>
      <w:numFmt w:val="lowerLetter"/>
      <w:lvlText w:val="%8."/>
      <w:lvlJc w:val="left"/>
      <w:pPr>
        <w:ind w:left="6336" w:hanging="360"/>
      </w:pPr>
    </w:lvl>
    <w:lvl w:ilvl="8" w:tplc="0415001B" w:tentative="1">
      <w:start w:val="1"/>
      <w:numFmt w:val="lowerRoman"/>
      <w:lvlText w:val="%9."/>
      <w:lvlJc w:val="right"/>
      <w:pPr>
        <w:ind w:left="7056" w:hanging="180"/>
      </w:pPr>
    </w:lvl>
  </w:abstractNum>
  <w:abstractNum w:abstractNumId="11">
    <w:nsid w:val="38A26C76"/>
    <w:multiLevelType w:val="hybridMultilevel"/>
    <w:tmpl w:val="9C48FDD2"/>
    <w:lvl w:ilvl="0" w:tplc="FAD6A438">
      <w:start w:val="1"/>
      <w:numFmt w:val="lowerLetter"/>
      <w:lvlText w:val="%1)"/>
      <w:lvlJc w:val="left"/>
      <w:pPr>
        <w:ind w:left="1778" w:hanging="360"/>
      </w:pPr>
      <w:rPr>
        <w:rFonts w:ascii="Nimbus Roman No9 L" w:hAnsi="Nimbus Roman No9 L" w:cs="FreeSans" w:hint="default"/>
      </w:rPr>
    </w:lvl>
    <w:lvl w:ilvl="1" w:tplc="04150019" w:tentative="1">
      <w:start w:val="1"/>
      <w:numFmt w:val="lowerLetter"/>
      <w:lvlText w:val="%2."/>
      <w:lvlJc w:val="left"/>
      <w:pPr>
        <w:ind w:left="2498" w:hanging="360"/>
      </w:pPr>
    </w:lvl>
    <w:lvl w:ilvl="2" w:tplc="0415001B" w:tentative="1">
      <w:start w:val="1"/>
      <w:numFmt w:val="lowerRoman"/>
      <w:lvlText w:val="%3."/>
      <w:lvlJc w:val="right"/>
      <w:pPr>
        <w:ind w:left="3218" w:hanging="180"/>
      </w:pPr>
    </w:lvl>
    <w:lvl w:ilvl="3" w:tplc="0415000F" w:tentative="1">
      <w:start w:val="1"/>
      <w:numFmt w:val="decimal"/>
      <w:lvlText w:val="%4."/>
      <w:lvlJc w:val="left"/>
      <w:pPr>
        <w:ind w:left="3938" w:hanging="360"/>
      </w:pPr>
    </w:lvl>
    <w:lvl w:ilvl="4" w:tplc="04150019" w:tentative="1">
      <w:start w:val="1"/>
      <w:numFmt w:val="lowerLetter"/>
      <w:lvlText w:val="%5."/>
      <w:lvlJc w:val="left"/>
      <w:pPr>
        <w:ind w:left="4658" w:hanging="360"/>
      </w:pPr>
    </w:lvl>
    <w:lvl w:ilvl="5" w:tplc="0415001B" w:tentative="1">
      <w:start w:val="1"/>
      <w:numFmt w:val="lowerRoman"/>
      <w:lvlText w:val="%6."/>
      <w:lvlJc w:val="right"/>
      <w:pPr>
        <w:ind w:left="5378" w:hanging="180"/>
      </w:pPr>
    </w:lvl>
    <w:lvl w:ilvl="6" w:tplc="0415000F" w:tentative="1">
      <w:start w:val="1"/>
      <w:numFmt w:val="decimal"/>
      <w:lvlText w:val="%7."/>
      <w:lvlJc w:val="left"/>
      <w:pPr>
        <w:ind w:left="6098" w:hanging="360"/>
      </w:pPr>
    </w:lvl>
    <w:lvl w:ilvl="7" w:tplc="04150019" w:tentative="1">
      <w:start w:val="1"/>
      <w:numFmt w:val="lowerLetter"/>
      <w:lvlText w:val="%8."/>
      <w:lvlJc w:val="left"/>
      <w:pPr>
        <w:ind w:left="6818" w:hanging="360"/>
      </w:pPr>
    </w:lvl>
    <w:lvl w:ilvl="8" w:tplc="0415001B" w:tentative="1">
      <w:start w:val="1"/>
      <w:numFmt w:val="lowerRoman"/>
      <w:lvlText w:val="%9."/>
      <w:lvlJc w:val="right"/>
      <w:pPr>
        <w:ind w:left="7538" w:hanging="180"/>
      </w:pPr>
    </w:lvl>
  </w:abstractNum>
  <w:abstractNum w:abstractNumId="12">
    <w:nsid w:val="3A686F3D"/>
    <w:multiLevelType w:val="multilevel"/>
    <w:tmpl w:val="6FCC8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CD4176"/>
    <w:multiLevelType w:val="hybridMultilevel"/>
    <w:tmpl w:val="F15CEB02"/>
    <w:lvl w:ilvl="0" w:tplc="0DF613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79F3E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AFB1C0B"/>
    <w:multiLevelType w:val="hybridMultilevel"/>
    <w:tmpl w:val="F85805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6E94195"/>
    <w:multiLevelType w:val="multilevel"/>
    <w:tmpl w:val="B09CE034"/>
    <w:lvl w:ilvl="0">
      <w:start w:val="1"/>
      <w:numFmt w:val="decimal"/>
      <w:lvlText w:val="(%1.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79545DEA"/>
    <w:multiLevelType w:val="hybridMultilevel"/>
    <w:tmpl w:val="491C41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B8C0C21"/>
    <w:multiLevelType w:val="hybridMultilevel"/>
    <w:tmpl w:val="1B2226E6"/>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19">
    <w:nsid w:val="7D002D09"/>
    <w:multiLevelType w:val="hybridMultilevel"/>
    <w:tmpl w:val="858494B2"/>
    <w:lvl w:ilvl="0" w:tplc="4AC6E534">
      <w:start w:val="1"/>
      <w:numFmt w:val="decimal"/>
      <w:suff w:val="space"/>
      <w:lvlText w:val="[%1]"/>
      <w:lvlJc w:val="left"/>
      <w:pPr>
        <w:ind w:left="720" w:hanging="360"/>
      </w:pPr>
      <w:rPr>
        <w:rFonts w:hint="default"/>
        <w:lang w:val="pl-P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2"/>
  </w:num>
  <w:num w:numId="3">
    <w:abstractNumId w:val="11"/>
  </w:num>
  <w:num w:numId="4">
    <w:abstractNumId w:val="16"/>
  </w:num>
  <w:num w:numId="5">
    <w:abstractNumId w:val="14"/>
  </w:num>
  <w:num w:numId="6">
    <w:abstractNumId w:val="19"/>
  </w:num>
  <w:num w:numId="7">
    <w:abstractNumId w:val="8"/>
  </w:num>
  <w:num w:numId="8">
    <w:abstractNumId w:val="8"/>
  </w:num>
  <w:num w:numId="9">
    <w:abstractNumId w:val="0"/>
  </w:num>
  <w:num w:numId="10">
    <w:abstractNumId w:val="13"/>
  </w:num>
  <w:num w:numId="11">
    <w:abstractNumId w:val="15"/>
  </w:num>
  <w:num w:numId="12">
    <w:abstractNumId w:val="8"/>
  </w:num>
  <w:num w:numId="13">
    <w:abstractNumId w:val="9"/>
  </w:num>
  <w:num w:numId="14">
    <w:abstractNumId w:val="4"/>
  </w:num>
  <w:num w:numId="15">
    <w:abstractNumId w:val="3"/>
  </w:num>
  <w:num w:numId="16">
    <w:abstractNumId w:val="10"/>
  </w:num>
  <w:num w:numId="17">
    <w:abstractNumId w:val="1"/>
  </w:num>
  <w:num w:numId="18">
    <w:abstractNumId w:val="2"/>
  </w:num>
  <w:num w:numId="19">
    <w:abstractNumId w:val="18"/>
  </w:num>
  <w:num w:numId="20">
    <w:abstractNumId w:val="6"/>
  </w:num>
  <w:num w:numId="21">
    <w:abstractNumId w:val="17"/>
  </w:num>
  <w:num w:numId="22">
    <w:abstractNumId w:val="5"/>
  </w:num>
  <w:num w:numId="23">
    <w:abstractNumId w:val="7"/>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A02DE8"/>
    <w:rsid w:val="00000112"/>
    <w:rsid w:val="00001CAF"/>
    <w:rsid w:val="000023BD"/>
    <w:rsid w:val="00002A86"/>
    <w:rsid w:val="00004056"/>
    <w:rsid w:val="00004ED0"/>
    <w:rsid w:val="00005486"/>
    <w:rsid w:val="0000665C"/>
    <w:rsid w:val="00006A80"/>
    <w:rsid w:val="000115E6"/>
    <w:rsid w:val="00012166"/>
    <w:rsid w:val="000148DB"/>
    <w:rsid w:val="00014C13"/>
    <w:rsid w:val="00014C6E"/>
    <w:rsid w:val="000151FC"/>
    <w:rsid w:val="00017213"/>
    <w:rsid w:val="00020E48"/>
    <w:rsid w:val="000210F1"/>
    <w:rsid w:val="0002346A"/>
    <w:rsid w:val="000235B4"/>
    <w:rsid w:val="00024CEB"/>
    <w:rsid w:val="000250B0"/>
    <w:rsid w:val="000251BC"/>
    <w:rsid w:val="000251ED"/>
    <w:rsid w:val="00026143"/>
    <w:rsid w:val="000271AD"/>
    <w:rsid w:val="00027461"/>
    <w:rsid w:val="00032374"/>
    <w:rsid w:val="000328F2"/>
    <w:rsid w:val="00032E20"/>
    <w:rsid w:val="00032EEC"/>
    <w:rsid w:val="000336D8"/>
    <w:rsid w:val="00033902"/>
    <w:rsid w:val="00033DD2"/>
    <w:rsid w:val="00033EBB"/>
    <w:rsid w:val="0003462A"/>
    <w:rsid w:val="000351FA"/>
    <w:rsid w:val="000353F1"/>
    <w:rsid w:val="000356B6"/>
    <w:rsid w:val="00036341"/>
    <w:rsid w:val="000369D2"/>
    <w:rsid w:val="00041B4F"/>
    <w:rsid w:val="00042693"/>
    <w:rsid w:val="000431A4"/>
    <w:rsid w:val="000431BE"/>
    <w:rsid w:val="00044655"/>
    <w:rsid w:val="00044C32"/>
    <w:rsid w:val="000454C8"/>
    <w:rsid w:val="000475B1"/>
    <w:rsid w:val="00047F27"/>
    <w:rsid w:val="00050481"/>
    <w:rsid w:val="000508A9"/>
    <w:rsid w:val="000508B4"/>
    <w:rsid w:val="00052C73"/>
    <w:rsid w:val="00062965"/>
    <w:rsid w:val="000629BA"/>
    <w:rsid w:val="00062AB8"/>
    <w:rsid w:val="0006491C"/>
    <w:rsid w:val="00064A02"/>
    <w:rsid w:val="00064C32"/>
    <w:rsid w:val="0006613E"/>
    <w:rsid w:val="000661C7"/>
    <w:rsid w:val="0006749E"/>
    <w:rsid w:val="0006782F"/>
    <w:rsid w:val="0006798B"/>
    <w:rsid w:val="00067EBC"/>
    <w:rsid w:val="00070CD8"/>
    <w:rsid w:val="000739AF"/>
    <w:rsid w:val="00073DBB"/>
    <w:rsid w:val="00076242"/>
    <w:rsid w:val="000763B3"/>
    <w:rsid w:val="0008329D"/>
    <w:rsid w:val="000843FB"/>
    <w:rsid w:val="0008604B"/>
    <w:rsid w:val="00086A7C"/>
    <w:rsid w:val="0008719A"/>
    <w:rsid w:val="00087FD5"/>
    <w:rsid w:val="00091451"/>
    <w:rsid w:val="00091795"/>
    <w:rsid w:val="000937F4"/>
    <w:rsid w:val="000944B0"/>
    <w:rsid w:val="00096AF7"/>
    <w:rsid w:val="0009797F"/>
    <w:rsid w:val="00097DBA"/>
    <w:rsid w:val="000A1BBA"/>
    <w:rsid w:val="000A2DD5"/>
    <w:rsid w:val="000A3E81"/>
    <w:rsid w:val="000A7590"/>
    <w:rsid w:val="000B20F2"/>
    <w:rsid w:val="000B2FB3"/>
    <w:rsid w:val="000B4929"/>
    <w:rsid w:val="000B5AAF"/>
    <w:rsid w:val="000B7253"/>
    <w:rsid w:val="000C0892"/>
    <w:rsid w:val="000C089B"/>
    <w:rsid w:val="000C0E13"/>
    <w:rsid w:val="000C11B6"/>
    <w:rsid w:val="000C33AA"/>
    <w:rsid w:val="000C550B"/>
    <w:rsid w:val="000C6DE3"/>
    <w:rsid w:val="000C708D"/>
    <w:rsid w:val="000C7291"/>
    <w:rsid w:val="000C7C58"/>
    <w:rsid w:val="000D102E"/>
    <w:rsid w:val="000D10DD"/>
    <w:rsid w:val="000D2DB0"/>
    <w:rsid w:val="000D3F54"/>
    <w:rsid w:val="000D5A62"/>
    <w:rsid w:val="000E0279"/>
    <w:rsid w:val="000E03C7"/>
    <w:rsid w:val="000E0457"/>
    <w:rsid w:val="000E27FB"/>
    <w:rsid w:val="000E2FAB"/>
    <w:rsid w:val="000E3294"/>
    <w:rsid w:val="000E39F9"/>
    <w:rsid w:val="000E66A8"/>
    <w:rsid w:val="000E6A00"/>
    <w:rsid w:val="000E7AF6"/>
    <w:rsid w:val="000F0582"/>
    <w:rsid w:val="000F07C3"/>
    <w:rsid w:val="000F1E54"/>
    <w:rsid w:val="000F208E"/>
    <w:rsid w:val="000F2C10"/>
    <w:rsid w:val="000F4B31"/>
    <w:rsid w:val="000F4CCB"/>
    <w:rsid w:val="000F4EB6"/>
    <w:rsid w:val="000F7606"/>
    <w:rsid w:val="001005F9"/>
    <w:rsid w:val="001016C6"/>
    <w:rsid w:val="00102069"/>
    <w:rsid w:val="00103192"/>
    <w:rsid w:val="001031D5"/>
    <w:rsid w:val="00103CE5"/>
    <w:rsid w:val="001055F3"/>
    <w:rsid w:val="00105B0A"/>
    <w:rsid w:val="00106B7A"/>
    <w:rsid w:val="001130D7"/>
    <w:rsid w:val="00113E01"/>
    <w:rsid w:val="00115F9C"/>
    <w:rsid w:val="001161A6"/>
    <w:rsid w:val="00116971"/>
    <w:rsid w:val="00116AD3"/>
    <w:rsid w:val="00116DC7"/>
    <w:rsid w:val="00117222"/>
    <w:rsid w:val="001205FC"/>
    <w:rsid w:val="001209A4"/>
    <w:rsid w:val="00122545"/>
    <w:rsid w:val="00123D4E"/>
    <w:rsid w:val="00123F46"/>
    <w:rsid w:val="00125E9C"/>
    <w:rsid w:val="00127C80"/>
    <w:rsid w:val="00131097"/>
    <w:rsid w:val="001313E5"/>
    <w:rsid w:val="00132A5B"/>
    <w:rsid w:val="00133E26"/>
    <w:rsid w:val="0014093C"/>
    <w:rsid w:val="00141E68"/>
    <w:rsid w:val="00142647"/>
    <w:rsid w:val="00142C23"/>
    <w:rsid w:val="001437E3"/>
    <w:rsid w:val="00144381"/>
    <w:rsid w:val="00150452"/>
    <w:rsid w:val="00150DD8"/>
    <w:rsid w:val="00151C22"/>
    <w:rsid w:val="00153665"/>
    <w:rsid w:val="001552FB"/>
    <w:rsid w:val="001556C8"/>
    <w:rsid w:val="00156731"/>
    <w:rsid w:val="00160B5B"/>
    <w:rsid w:val="00160DAB"/>
    <w:rsid w:val="001611AA"/>
    <w:rsid w:val="0016185A"/>
    <w:rsid w:val="00161C8D"/>
    <w:rsid w:val="00162B17"/>
    <w:rsid w:val="0016470E"/>
    <w:rsid w:val="001653C3"/>
    <w:rsid w:val="001656F2"/>
    <w:rsid w:val="0016656D"/>
    <w:rsid w:val="00170A7E"/>
    <w:rsid w:val="00171F60"/>
    <w:rsid w:val="00172E74"/>
    <w:rsid w:val="00173793"/>
    <w:rsid w:val="00174DE4"/>
    <w:rsid w:val="00177CE5"/>
    <w:rsid w:val="00177F6F"/>
    <w:rsid w:val="00181F30"/>
    <w:rsid w:val="001839CC"/>
    <w:rsid w:val="00183B01"/>
    <w:rsid w:val="0018442E"/>
    <w:rsid w:val="0018633F"/>
    <w:rsid w:val="00186508"/>
    <w:rsid w:val="00186C93"/>
    <w:rsid w:val="00187466"/>
    <w:rsid w:val="00190F89"/>
    <w:rsid w:val="0019102D"/>
    <w:rsid w:val="0019243D"/>
    <w:rsid w:val="0019277B"/>
    <w:rsid w:val="001934C1"/>
    <w:rsid w:val="00195094"/>
    <w:rsid w:val="001979B3"/>
    <w:rsid w:val="001A0F5C"/>
    <w:rsid w:val="001A267A"/>
    <w:rsid w:val="001A355B"/>
    <w:rsid w:val="001A4AAE"/>
    <w:rsid w:val="001A5A34"/>
    <w:rsid w:val="001A7795"/>
    <w:rsid w:val="001B42C0"/>
    <w:rsid w:val="001B4788"/>
    <w:rsid w:val="001B5414"/>
    <w:rsid w:val="001B54D8"/>
    <w:rsid w:val="001B571B"/>
    <w:rsid w:val="001B6052"/>
    <w:rsid w:val="001C1182"/>
    <w:rsid w:val="001C33F7"/>
    <w:rsid w:val="001C38AD"/>
    <w:rsid w:val="001C42F6"/>
    <w:rsid w:val="001C66E7"/>
    <w:rsid w:val="001C678C"/>
    <w:rsid w:val="001C70CF"/>
    <w:rsid w:val="001C775F"/>
    <w:rsid w:val="001D0812"/>
    <w:rsid w:val="001D1633"/>
    <w:rsid w:val="001D2BEC"/>
    <w:rsid w:val="001D3965"/>
    <w:rsid w:val="001D4343"/>
    <w:rsid w:val="001D4364"/>
    <w:rsid w:val="001D4410"/>
    <w:rsid w:val="001D5065"/>
    <w:rsid w:val="001D51FE"/>
    <w:rsid w:val="001E02B1"/>
    <w:rsid w:val="001E03A4"/>
    <w:rsid w:val="001E0A3F"/>
    <w:rsid w:val="001E10A7"/>
    <w:rsid w:val="001E45B8"/>
    <w:rsid w:val="001E68C4"/>
    <w:rsid w:val="001E7D0B"/>
    <w:rsid w:val="001F1185"/>
    <w:rsid w:val="001F1879"/>
    <w:rsid w:val="001F1DFE"/>
    <w:rsid w:val="001F2DC7"/>
    <w:rsid w:val="001F3B99"/>
    <w:rsid w:val="001F3DC8"/>
    <w:rsid w:val="001F4BB6"/>
    <w:rsid w:val="001F51D9"/>
    <w:rsid w:val="001F5629"/>
    <w:rsid w:val="001F5822"/>
    <w:rsid w:val="001F58C4"/>
    <w:rsid w:val="001F6981"/>
    <w:rsid w:val="001F6B57"/>
    <w:rsid w:val="00202924"/>
    <w:rsid w:val="00202BF9"/>
    <w:rsid w:val="00206276"/>
    <w:rsid w:val="00206981"/>
    <w:rsid w:val="0020736F"/>
    <w:rsid w:val="00207BB5"/>
    <w:rsid w:val="00207EC0"/>
    <w:rsid w:val="00213F5F"/>
    <w:rsid w:val="002145E7"/>
    <w:rsid w:val="00215CEE"/>
    <w:rsid w:val="002163E5"/>
    <w:rsid w:val="00217937"/>
    <w:rsid w:val="00217D07"/>
    <w:rsid w:val="00220A33"/>
    <w:rsid w:val="00223325"/>
    <w:rsid w:val="002306A6"/>
    <w:rsid w:val="00230B2E"/>
    <w:rsid w:val="00230EC1"/>
    <w:rsid w:val="00231030"/>
    <w:rsid w:val="0023169E"/>
    <w:rsid w:val="00232C81"/>
    <w:rsid w:val="00234027"/>
    <w:rsid w:val="002347A2"/>
    <w:rsid w:val="00235141"/>
    <w:rsid w:val="00235984"/>
    <w:rsid w:val="00235A19"/>
    <w:rsid w:val="00235FB3"/>
    <w:rsid w:val="002368D0"/>
    <w:rsid w:val="00240406"/>
    <w:rsid w:val="0024227D"/>
    <w:rsid w:val="002422A2"/>
    <w:rsid w:val="00244F20"/>
    <w:rsid w:val="00245B84"/>
    <w:rsid w:val="00246D1F"/>
    <w:rsid w:val="00251356"/>
    <w:rsid w:val="00251F11"/>
    <w:rsid w:val="002542B2"/>
    <w:rsid w:val="0025597F"/>
    <w:rsid w:val="00260D6A"/>
    <w:rsid w:val="0026238F"/>
    <w:rsid w:val="0026335C"/>
    <w:rsid w:val="0026439F"/>
    <w:rsid w:val="002646C9"/>
    <w:rsid w:val="00265AB4"/>
    <w:rsid w:val="00266325"/>
    <w:rsid w:val="00267378"/>
    <w:rsid w:val="00267C67"/>
    <w:rsid w:val="00267CDF"/>
    <w:rsid w:val="00270422"/>
    <w:rsid w:val="002712B3"/>
    <w:rsid w:val="00271A0E"/>
    <w:rsid w:val="0027394E"/>
    <w:rsid w:val="00273D67"/>
    <w:rsid w:val="002761C6"/>
    <w:rsid w:val="00280005"/>
    <w:rsid w:val="0028170F"/>
    <w:rsid w:val="00282B73"/>
    <w:rsid w:val="002830D0"/>
    <w:rsid w:val="0028372D"/>
    <w:rsid w:val="002840AF"/>
    <w:rsid w:val="0028545E"/>
    <w:rsid w:val="0028692F"/>
    <w:rsid w:val="00287968"/>
    <w:rsid w:val="00291BE7"/>
    <w:rsid w:val="002922FF"/>
    <w:rsid w:val="00292445"/>
    <w:rsid w:val="00292F25"/>
    <w:rsid w:val="0029560B"/>
    <w:rsid w:val="00295BF7"/>
    <w:rsid w:val="00295E2D"/>
    <w:rsid w:val="0029636D"/>
    <w:rsid w:val="002A3F23"/>
    <w:rsid w:val="002A4526"/>
    <w:rsid w:val="002A4D96"/>
    <w:rsid w:val="002B1E02"/>
    <w:rsid w:val="002B3842"/>
    <w:rsid w:val="002B3DD1"/>
    <w:rsid w:val="002B4CC7"/>
    <w:rsid w:val="002B530D"/>
    <w:rsid w:val="002B5337"/>
    <w:rsid w:val="002C100A"/>
    <w:rsid w:val="002C109A"/>
    <w:rsid w:val="002C1A2B"/>
    <w:rsid w:val="002C2353"/>
    <w:rsid w:val="002C2C0E"/>
    <w:rsid w:val="002C4A9A"/>
    <w:rsid w:val="002C503E"/>
    <w:rsid w:val="002C5795"/>
    <w:rsid w:val="002C58FB"/>
    <w:rsid w:val="002C5A07"/>
    <w:rsid w:val="002C69D5"/>
    <w:rsid w:val="002C6E95"/>
    <w:rsid w:val="002C7E5D"/>
    <w:rsid w:val="002D03FB"/>
    <w:rsid w:val="002D1342"/>
    <w:rsid w:val="002D380A"/>
    <w:rsid w:val="002D479F"/>
    <w:rsid w:val="002D6430"/>
    <w:rsid w:val="002E1A69"/>
    <w:rsid w:val="002E2775"/>
    <w:rsid w:val="002E2C62"/>
    <w:rsid w:val="002E3A6D"/>
    <w:rsid w:val="002E522B"/>
    <w:rsid w:val="002E5E26"/>
    <w:rsid w:val="002E753A"/>
    <w:rsid w:val="002E79B9"/>
    <w:rsid w:val="002E7F5F"/>
    <w:rsid w:val="002F2412"/>
    <w:rsid w:val="002F2D4F"/>
    <w:rsid w:val="002F3126"/>
    <w:rsid w:val="002F38E8"/>
    <w:rsid w:val="002F6492"/>
    <w:rsid w:val="002F6964"/>
    <w:rsid w:val="002F71B4"/>
    <w:rsid w:val="00300667"/>
    <w:rsid w:val="003017C9"/>
    <w:rsid w:val="0030212F"/>
    <w:rsid w:val="00303CEB"/>
    <w:rsid w:val="00304D9E"/>
    <w:rsid w:val="003051EA"/>
    <w:rsid w:val="00305822"/>
    <w:rsid w:val="00306910"/>
    <w:rsid w:val="00307DF4"/>
    <w:rsid w:val="0031077E"/>
    <w:rsid w:val="003107F4"/>
    <w:rsid w:val="00310B66"/>
    <w:rsid w:val="00311A84"/>
    <w:rsid w:val="00311C65"/>
    <w:rsid w:val="003129FD"/>
    <w:rsid w:val="00314D5D"/>
    <w:rsid w:val="00314F17"/>
    <w:rsid w:val="003154FB"/>
    <w:rsid w:val="00315541"/>
    <w:rsid w:val="003156F1"/>
    <w:rsid w:val="00315A77"/>
    <w:rsid w:val="003171BC"/>
    <w:rsid w:val="003202A7"/>
    <w:rsid w:val="00320584"/>
    <w:rsid w:val="0032243C"/>
    <w:rsid w:val="0032263E"/>
    <w:rsid w:val="00322FF9"/>
    <w:rsid w:val="00325CCA"/>
    <w:rsid w:val="003269FB"/>
    <w:rsid w:val="00326CAB"/>
    <w:rsid w:val="00326E01"/>
    <w:rsid w:val="00330088"/>
    <w:rsid w:val="003306E7"/>
    <w:rsid w:val="003340ED"/>
    <w:rsid w:val="0033414F"/>
    <w:rsid w:val="00334FA3"/>
    <w:rsid w:val="00335B04"/>
    <w:rsid w:val="00336639"/>
    <w:rsid w:val="00336A77"/>
    <w:rsid w:val="00336CB7"/>
    <w:rsid w:val="00336CC1"/>
    <w:rsid w:val="00337768"/>
    <w:rsid w:val="00337AFD"/>
    <w:rsid w:val="00337F93"/>
    <w:rsid w:val="0034181E"/>
    <w:rsid w:val="003424C7"/>
    <w:rsid w:val="00342DF2"/>
    <w:rsid w:val="00344ED1"/>
    <w:rsid w:val="00345364"/>
    <w:rsid w:val="00345C26"/>
    <w:rsid w:val="00346643"/>
    <w:rsid w:val="00347AA0"/>
    <w:rsid w:val="00351BD8"/>
    <w:rsid w:val="00352D8C"/>
    <w:rsid w:val="003533C7"/>
    <w:rsid w:val="00353DEF"/>
    <w:rsid w:val="003545D7"/>
    <w:rsid w:val="00356252"/>
    <w:rsid w:val="00357569"/>
    <w:rsid w:val="0035756A"/>
    <w:rsid w:val="00362E7A"/>
    <w:rsid w:val="0036310D"/>
    <w:rsid w:val="00363FE3"/>
    <w:rsid w:val="003658A6"/>
    <w:rsid w:val="00365C62"/>
    <w:rsid w:val="0036634C"/>
    <w:rsid w:val="003669A2"/>
    <w:rsid w:val="0036766A"/>
    <w:rsid w:val="00367874"/>
    <w:rsid w:val="00367BB6"/>
    <w:rsid w:val="00372A85"/>
    <w:rsid w:val="00372D39"/>
    <w:rsid w:val="003737A0"/>
    <w:rsid w:val="00373A98"/>
    <w:rsid w:val="00373EAE"/>
    <w:rsid w:val="0037539C"/>
    <w:rsid w:val="0037555B"/>
    <w:rsid w:val="003761CA"/>
    <w:rsid w:val="003766DB"/>
    <w:rsid w:val="00376E5B"/>
    <w:rsid w:val="00376EFF"/>
    <w:rsid w:val="003779FD"/>
    <w:rsid w:val="00380D0A"/>
    <w:rsid w:val="003848DB"/>
    <w:rsid w:val="00387AE5"/>
    <w:rsid w:val="00387E0E"/>
    <w:rsid w:val="00391469"/>
    <w:rsid w:val="00392222"/>
    <w:rsid w:val="003940BC"/>
    <w:rsid w:val="0039459C"/>
    <w:rsid w:val="003946CE"/>
    <w:rsid w:val="003949C7"/>
    <w:rsid w:val="00394D20"/>
    <w:rsid w:val="003952FE"/>
    <w:rsid w:val="003958DD"/>
    <w:rsid w:val="00397FC2"/>
    <w:rsid w:val="003A160C"/>
    <w:rsid w:val="003A324F"/>
    <w:rsid w:val="003A3BCC"/>
    <w:rsid w:val="003A3F53"/>
    <w:rsid w:val="003A4F96"/>
    <w:rsid w:val="003A52E4"/>
    <w:rsid w:val="003B011B"/>
    <w:rsid w:val="003B05D3"/>
    <w:rsid w:val="003B0B19"/>
    <w:rsid w:val="003B0D1A"/>
    <w:rsid w:val="003B1252"/>
    <w:rsid w:val="003B2485"/>
    <w:rsid w:val="003B2B91"/>
    <w:rsid w:val="003B3B2C"/>
    <w:rsid w:val="003B505B"/>
    <w:rsid w:val="003B750F"/>
    <w:rsid w:val="003C1C2D"/>
    <w:rsid w:val="003C1D4C"/>
    <w:rsid w:val="003C2430"/>
    <w:rsid w:val="003C35B8"/>
    <w:rsid w:val="003C3F0D"/>
    <w:rsid w:val="003C7038"/>
    <w:rsid w:val="003D28CE"/>
    <w:rsid w:val="003D2977"/>
    <w:rsid w:val="003D372F"/>
    <w:rsid w:val="003D3E01"/>
    <w:rsid w:val="003D518E"/>
    <w:rsid w:val="003D5D49"/>
    <w:rsid w:val="003D61A0"/>
    <w:rsid w:val="003D651A"/>
    <w:rsid w:val="003D7364"/>
    <w:rsid w:val="003D73B1"/>
    <w:rsid w:val="003E026C"/>
    <w:rsid w:val="003E08B3"/>
    <w:rsid w:val="003E0FD7"/>
    <w:rsid w:val="003E1142"/>
    <w:rsid w:val="003E2A20"/>
    <w:rsid w:val="003E3470"/>
    <w:rsid w:val="003E3D7E"/>
    <w:rsid w:val="003E5139"/>
    <w:rsid w:val="003E520C"/>
    <w:rsid w:val="003E597D"/>
    <w:rsid w:val="003E6807"/>
    <w:rsid w:val="003E6A61"/>
    <w:rsid w:val="003E7885"/>
    <w:rsid w:val="003F1146"/>
    <w:rsid w:val="003F19E1"/>
    <w:rsid w:val="003F2C5E"/>
    <w:rsid w:val="003F4B0F"/>
    <w:rsid w:val="003F54FC"/>
    <w:rsid w:val="0040020B"/>
    <w:rsid w:val="004002DF"/>
    <w:rsid w:val="004006CD"/>
    <w:rsid w:val="00400ACE"/>
    <w:rsid w:val="00400B76"/>
    <w:rsid w:val="00400C9D"/>
    <w:rsid w:val="0040108A"/>
    <w:rsid w:val="00401736"/>
    <w:rsid w:val="004024FA"/>
    <w:rsid w:val="0040397F"/>
    <w:rsid w:val="00403E71"/>
    <w:rsid w:val="0040425B"/>
    <w:rsid w:val="00404330"/>
    <w:rsid w:val="004045ED"/>
    <w:rsid w:val="00404C37"/>
    <w:rsid w:val="0040562C"/>
    <w:rsid w:val="00405D92"/>
    <w:rsid w:val="00407377"/>
    <w:rsid w:val="00407670"/>
    <w:rsid w:val="00410556"/>
    <w:rsid w:val="00411BC4"/>
    <w:rsid w:val="004133E5"/>
    <w:rsid w:val="004136F3"/>
    <w:rsid w:val="004146B0"/>
    <w:rsid w:val="00414E4E"/>
    <w:rsid w:val="004152F5"/>
    <w:rsid w:val="00416171"/>
    <w:rsid w:val="00416656"/>
    <w:rsid w:val="0041703D"/>
    <w:rsid w:val="00422001"/>
    <w:rsid w:val="0042350D"/>
    <w:rsid w:val="00424DB6"/>
    <w:rsid w:val="004260CA"/>
    <w:rsid w:val="00426208"/>
    <w:rsid w:val="0042646D"/>
    <w:rsid w:val="00427B9E"/>
    <w:rsid w:val="00430727"/>
    <w:rsid w:val="00431219"/>
    <w:rsid w:val="004319B2"/>
    <w:rsid w:val="00432E3F"/>
    <w:rsid w:val="0043333D"/>
    <w:rsid w:val="004345B5"/>
    <w:rsid w:val="00436CEC"/>
    <w:rsid w:val="004374F4"/>
    <w:rsid w:val="004407CD"/>
    <w:rsid w:val="00441A77"/>
    <w:rsid w:val="0044235F"/>
    <w:rsid w:val="004441CA"/>
    <w:rsid w:val="004460F5"/>
    <w:rsid w:val="0044710F"/>
    <w:rsid w:val="0044787F"/>
    <w:rsid w:val="00451804"/>
    <w:rsid w:val="00452834"/>
    <w:rsid w:val="00452E11"/>
    <w:rsid w:val="0045602D"/>
    <w:rsid w:val="0045638F"/>
    <w:rsid w:val="004567D6"/>
    <w:rsid w:val="004569E9"/>
    <w:rsid w:val="004605A5"/>
    <w:rsid w:val="0046236C"/>
    <w:rsid w:val="00462B43"/>
    <w:rsid w:val="00462BF2"/>
    <w:rsid w:val="00464690"/>
    <w:rsid w:val="004648CD"/>
    <w:rsid w:val="00464975"/>
    <w:rsid w:val="0046536D"/>
    <w:rsid w:val="00465CE2"/>
    <w:rsid w:val="00465E48"/>
    <w:rsid w:val="0046644F"/>
    <w:rsid w:val="004728B9"/>
    <w:rsid w:val="00472DAE"/>
    <w:rsid w:val="00473E98"/>
    <w:rsid w:val="00474F6E"/>
    <w:rsid w:val="004754F3"/>
    <w:rsid w:val="00475EED"/>
    <w:rsid w:val="0047663A"/>
    <w:rsid w:val="00476973"/>
    <w:rsid w:val="00480BF0"/>
    <w:rsid w:val="00481C1D"/>
    <w:rsid w:val="004839FC"/>
    <w:rsid w:val="00483AE7"/>
    <w:rsid w:val="00483C8D"/>
    <w:rsid w:val="00483D4B"/>
    <w:rsid w:val="00483E77"/>
    <w:rsid w:val="00484DF9"/>
    <w:rsid w:val="00486270"/>
    <w:rsid w:val="00490F7F"/>
    <w:rsid w:val="00491AE2"/>
    <w:rsid w:val="0049255C"/>
    <w:rsid w:val="00492AC3"/>
    <w:rsid w:val="004946BF"/>
    <w:rsid w:val="00497132"/>
    <w:rsid w:val="004A27A4"/>
    <w:rsid w:val="004A27D7"/>
    <w:rsid w:val="004B12FE"/>
    <w:rsid w:val="004B4289"/>
    <w:rsid w:val="004B58ED"/>
    <w:rsid w:val="004B6FDA"/>
    <w:rsid w:val="004B78D3"/>
    <w:rsid w:val="004C0F47"/>
    <w:rsid w:val="004C30BF"/>
    <w:rsid w:val="004C428E"/>
    <w:rsid w:val="004C450F"/>
    <w:rsid w:val="004C69B5"/>
    <w:rsid w:val="004D1410"/>
    <w:rsid w:val="004D21A7"/>
    <w:rsid w:val="004D2368"/>
    <w:rsid w:val="004D2979"/>
    <w:rsid w:val="004D2D96"/>
    <w:rsid w:val="004D52C9"/>
    <w:rsid w:val="004D7667"/>
    <w:rsid w:val="004D767B"/>
    <w:rsid w:val="004E01E0"/>
    <w:rsid w:val="004E0875"/>
    <w:rsid w:val="004E14BD"/>
    <w:rsid w:val="004E1BD1"/>
    <w:rsid w:val="004E4AAF"/>
    <w:rsid w:val="004E4D32"/>
    <w:rsid w:val="004E6510"/>
    <w:rsid w:val="004F0059"/>
    <w:rsid w:val="004F015C"/>
    <w:rsid w:val="004F0631"/>
    <w:rsid w:val="004F13BC"/>
    <w:rsid w:val="004F34F8"/>
    <w:rsid w:val="004F3FC8"/>
    <w:rsid w:val="004F4434"/>
    <w:rsid w:val="004F4471"/>
    <w:rsid w:val="004F4FEA"/>
    <w:rsid w:val="004F517F"/>
    <w:rsid w:val="004F6F53"/>
    <w:rsid w:val="0050466E"/>
    <w:rsid w:val="00505DA2"/>
    <w:rsid w:val="005068A3"/>
    <w:rsid w:val="005136D9"/>
    <w:rsid w:val="00513868"/>
    <w:rsid w:val="00513AE6"/>
    <w:rsid w:val="005145CD"/>
    <w:rsid w:val="00514ADB"/>
    <w:rsid w:val="00515307"/>
    <w:rsid w:val="00515458"/>
    <w:rsid w:val="00516052"/>
    <w:rsid w:val="00516E0D"/>
    <w:rsid w:val="00516F57"/>
    <w:rsid w:val="00517955"/>
    <w:rsid w:val="00517DC1"/>
    <w:rsid w:val="0052001E"/>
    <w:rsid w:val="005208C1"/>
    <w:rsid w:val="00520989"/>
    <w:rsid w:val="00520BD5"/>
    <w:rsid w:val="0052174A"/>
    <w:rsid w:val="00521E7E"/>
    <w:rsid w:val="00522149"/>
    <w:rsid w:val="005223A8"/>
    <w:rsid w:val="005225E8"/>
    <w:rsid w:val="00522913"/>
    <w:rsid w:val="00524777"/>
    <w:rsid w:val="0052617E"/>
    <w:rsid w:val="0052663D"/>
    <w:rsid w:val="00526C19"/>
    <w:rsid w:val="005306B7"/>
    <w:rsid w:val="00531B7C"/>
    <w:rsid w:val="005339BA"/>
    <w:rsid w:val="0053464D"/>
    <w:rsid w:val="005346CD"/>
    <w:rsid w:val="00534A68"/>
    <w:rsid w:val="00536A5A"/>
    <w:rsid w:val="00540B66"/>
    <w:rsid w:val="00541176"/>
    <w:rsid w:val="005419CD"/>
    <w:rsid w:val="00541CF4"/>
    <w:rsid w:val="005434BF"/>
    <w:rsid w:val="00545F24"/>
    <w:rsid w:val="005469CC"/>
    <w:rsid w:val="00546F83"/>
    <w:rsid w:val="00551313"/>
    <w:rsid w:val="00552ACF"/>
    <w:rsid w:val="005538F0"/>
    <w:rsid w:val="0055434B"/>
    <w:rsid w:val="00554796"/>
    <w:rsid w:val="005551AB"/>
    <w:rsid w:val="00556071"/>
    <w:rsid w:val="00556EA1"/>
    <w:rsid w:val="00560BF1"/>
    <w:rsid w:val="00560C90"/>
    <w:rsid w:val="0056197A"/>
    <w:rsid w:val="00562090"/>
    <w:rsid w:val="00563FF8"/>
    <w:rsid w:val="00564193"/>
    <w:rsid w:val="005645A7"/>
    <w:rsid w:val="00566240"/>
    <w:rsid w:val="0057171A"/>
    <w:rsid w:val="00572576"/>
    <w:rsid w:val="00573184"/>
    <w:rsid w:val="00573FEB"/>
    <w:rsid w:val="0057515E"/>
    <w:rsid w:val="00580DDA"/>
    <w:rsid w:val="00582B86"/>
    <w:rsid w:val="005830BC"/>
    <w:rsid w:val="00584245"/>
    <w:rsid w:val="00586448"/>
    <w:rsid w:val="005865E2"/>
    <w:rsid w:val="00590991"/>
    <w:rsid w:val="00590D02"/>
    <w:rsid w:val="00590F27"/>
    <w:rsid w:val="0059106B"/>
    <w:rsid w:val="005914CD"/>
    <w:rsid w:val="00591EF1"/>
    <w:rsid w:val="005937DC"/>
    <w:rsid w:val="00593900"/>
    <w:rsid w:val="00594219"/>
    <w:rsid w:val="00595E4C"/>
    <w:rsid w:val="00596011"/>
    <w:rsid w:val="005A1106"/>
    <w:rsid w:val="005A13D4"/>
    <w:rsid w:val="005A2F06"/>
    <w:rsid w:val="005A35CC"/>
    <w:rsid w:val="005A3D48"/>
    <w:rsid w:val="005A4104"/>
    <w:rsid w:val="005A5DB7"/>
    <w:rsid w:val="005A65C9"/>
    <w:rsid w:val="005A6BCC"/>
    <w:rsid w:val="005A71F8"/>
    <w:rsid w:val="005B14CC"/>
    <w:rsid w:val="005B2D2A"/>
    <w:rsid w:val="005B45CE"/>
    <w:rsid w:val="005B49EA"/>
    <w:rsid w:val="005B52AB"/>
    <w:rsid w:val="005C0906"/>
    <w:rsid w:val="005C09EF"/>
    <w:rsid w:val="005C0A5A"/>
    <w:rsid w:val="005C0CCA"/>
    <w:rsid w:val="005C0D7B"/>
    <w:rsid w:val="005C535A"/>
    <w:rsid w:val="005C5C81"/>
    <w:rsid w:val="005C6F50"/>
    <w:rsid w:val="005C76D9"/>
    <w:rsid w:val="005D1F2C"/>
    <w:rsid w:val="005D1FB0"/>
    <w:rsid w:val="005D6A2F"/>
    <w:rsid w:val="005D70C2"/>
    <w:rsid w:val="005E210C"/>
    <w:rsid w:val="005E4235"/>
    <w:rsid w:val="005E4499"/>
    <w:rsid w:val="005E4B15"/>
    <w:rsid w:val="005E4CBD"/>
    <w:rsid w:val="005E6308"/>
    <w:rsid w:val="005F122B"/>
    <w:rsid w:val="005F1ADD"/>
    <w:rsid w:val="005F3B2B"/>
    <w:rsid w:val="005F3D37"/>
    <w:rsid w:val="005F526F"/>
    <w:rsid w:val="005F60BD"/>
    <w:rsid w:val="005F6F1D"/>
    <w:rsid w:val="005F79B4"/>
    <w:rsid w:val="006038B6"/>
    <w:rsid w:val="006044DC"/>
    <w:rsid w:val="00604CD7"/>
    <w:rsid w:val="00605BF8"/>
    <w:rsid w:val="00605C5A"/>
    <w:rsid w:val="006069FD"/>
    <w:rsid w:val="006106E2"/>
    <w:rsid w:val="00610DC3"/>
    <w:rsid w:val="00611268"/>
    <w:rsid w:val="0061259F"/>
    <w:rsid w:val="00614A2F"/>
    <w:rsid w:val="00615E20"/>
    <w:rsid w:val="00616F5F"/>
    <w:rsid w:val="006200BA"/>
    <w:rsid w:val="006201EF"/>
    <w:rsid w:val="00622787"/>
    <w:rsid w:val="00622D73"/>
    <w:rsid w:val="00623FA5"/>
    <w:rsid w:val="00624620"/>
    <w:rsid w:val="00624ADF"/>
    <w:rsid w:val="00625272"/>
    <w:rsid w:val="00625AA1"/>
    <w:rsid w:val="00625ACA"/>
    <w:rsid w:val="0062795A"/>
    <w:rsid w:val="00627D16"/>
    <w:rsid w:val="006321E6"/>
    <w:rsid w:val="0063242C"/>
    <w:rsid w:val="00633015"/>
    <w:rsid w:val="006347B9"/>
    <w:rsid w:val="0063524E"/>
    <w:rsid w:val="0063678F"/>
    <w:rsid w:val="006375DA"/>
    <w:rsid w:val="006403AA"/>
    <w:rsid w:val="006405AF"/>
    <w:rsid w:val="00640C7A"/>
    <w:rsid w:val="00641236"/>
    <w:rsid w:val="00642068"/>
    <w:rsid w:val="00642A4F"/>
    <w:rsid w:val="00642E16"/>
    <w:rsid w:val="00643631"/>
    <w:rsid w:val="00643A20"/>
    <w:rsid w:val="00646359"/>
    <w:rsid w:val="00647EB5"/>
    <w:rsid w:val="00650FBB"/>
    <w:rsid w:val="006534A9"/>
    <w:rsid w:val="00653629"/>
    <w:rsid w:val="00654E86"/>
    <w:rsid w:val="006570B1"/>
    <w:rsid w:val="00657BE5"/>
    <w:rsid w:val="00661CF4"/>
    <w:rsid w:val="00663F36"/>
    <w:rsid w:val="0066527F"/>
    <w:rsid w:val="00665E68"/>
    <w:rsid w:val="006663CF"/>
    <w:rsid w:val="0066673F"/>
    <w:rsid w:val="00670B7E"/>
    <w:rsid w:val="0067541D"/>
    <w:rsid w:val="006813CA"/>
    <w:rsid w:val="00681818"/>
    <w:rsid w:val="0068405C"/>
    <w:rsid w:val="0068412A"/>
    <w:rsid w:val="0068456D"/>
    <w:rsid w:val="0068598F"/>
    <w:rsid w:val="00687DC3"/>
    <w:rsid w:val="00690666"/>
    <w:rsid w:val="00690887"/>
    <w:rsid w:val="00691844"/>
    <w:rsid w:val="00692E39"/>
    <w:rsid w:val="00693B9C"/>
    <w:rsid w:val="00695AEB"/>
    <w:rsid w:val="0069780B"/>
    <w:rsid w:val="006A1E07"/>
    <w:rsid w:val="006A3499"/>
    <w:rsid w:val="006A371B"/>
    <w:rsid w:val="006A4467"/>
    <w:rsid w:val="006A473F"/>
    <w:rsid w:val="006A4EFA"/>
    <w:rsid w:val="006A53BB"/>
    <w:rsid w:val="006A6347"/>
    <w:rsid w:val="006B1B8D"/>
    <w:rsid w:val="006B2A6D"/>
    <w:rsid w:val="006B402C"/>
    <w:rsid w:val="006B6133"/>
    <w:rsid w:val="006B6E89"/>
    <w:rsid w:val="006B6FCC"/>
    <w:rsid w:val="006B7A71"/>
    <w:rsid w:val="006C0A8E"/>
    <w:rsid w:val="006C0C26"/>
    <w:rsid w:val="006C11F4"/>
    <w:rsid w:val="006C205B"/>
    <w:rsid w:val="006C3A44"/>
    <w:rsid w:val="006C4F68"/>
    <w:rsid w:val="006C5045"/>
    <w:rsid w:val="006C524E"/>
    <w:rsid w:val="006C59BA"/>
    <w:rsid w:val="006C7323"/>
    <w:rsid w:val="006C7C66"/>
    <w:rsid w:val="006D08B0"/>
    <w:rsid w:val="006D2B71"/>
    <w:rsid w:val="006D2E0D"/>
    <w:rsid w:val="006D4A42"/>
    <w:rsid w:val="006D69D2"/>
    <w:rsid w:val="006D7403"/>
    <w:rsid w:val="006D7CAE"/>
    <w:rsid w:val="006D7DCE"/>
    <w:rsid w:val="006E1A28"/>
    <w:rsid w:val="006E229A"/>
    <w:rsid w:val="006E2B86"/>
    <w:rsid w:val="006E2D59"/>
    <w:rsid w:val="006E3DEA"/>
    <w:rsid w:val="006E572A"/>
    <w:rsid w:val="006E709D"/>
    <w:rsid w:val="006E7BE3"/>
    <w:rsid w:val="006F013F"/>
    <w:rsid w:val="006F0733"/>
    <w:rsid w:val="006F0FAE"/>
    <w:rsid w:val="006F1B63"/>
    <w:rsid w:val="006F349C"/>
    <w:rsid w:val="006F378F"/>
    <w:rsid w:val="006F3F22"/>
    <w:rsid w:val="006F4139"/>
    <w:rsid w:val="006F49F6"/>
    <w:rsid w:val="006F4F3F"/>
    <w:rsid w:val="006F5E7A"/>
    <w:rsid w:val="006F5EF6"/>
    <w:rsid w:val="006F7B1A"/>
    <w:rsid w:val="007006A0"/>
    <w:rsid w:val="00700BD5"/>
    <w:rsid w:val="00700C0E"/>
    <w:rsid w:val="00700C1F"/>
    <w:rsid w:val="00700CB4"/>
    <w:rsid w:val="00701506"/>
    <w:rsid w:val="00702F74"/>
    <w:rsid w:val="0070384D"/>
    <w:rsid w:val="007066DD"/>
    <w:rsid w:val="00706920"/>
    <w:rsid w:val="00706DE0"/>
    <w:rsid w:val="00706E00"/>
    <w:rsid w:val="0070755F"/>
    <w:rsid w:val="00707899"/>
    <w:rsid w:val="0071100B"/>
    <w:rsid w:val="00711D80"/>
    <w:rsid w:val="0071295E"/>
    <w:rsid w:val="00712D7E"/>
    <w:rsid w:val="00713EE7"/>
    <w:rsid w:val="007143A8"/>
    <w:rsid w:val="00716BEC"/>
    <w:rsid w:val="00720101"/>
    <w:rsid w:val="00722748"/>
    <w:rsid w:val="00722CFC"/>
    <w:rsid w:val="00723933"/>
    <w:rsid w:val="00723B35"/>
    <w:rsid w:val="00723DAA"/>
    <w:rsid w:val="00724C4A"/>
    <w:rsid w:val="007261DE"/>
    <w:rsid w:val="0072631F"/>
    <w:rsid w:val="00726FB7"/>
    <w:rsid w:val="007302DF"/>
    <w:rsid w:val="00731EBE"/>
    <w:rsid w:val="007320D9"/>
    <w:rsid w:val="0073281D"/>
    <w:rsid w:val="007331DA"/>
    <w:rsid w:val="00736437"/>
    <w:rsid w:val="00736B25"/>
    <w:rsid w:val="007370CC"/>
    <w:rsid w:val="00737948"/>
    <w:rsid w:val="00737AEA"/>
    <w:rsid w:val="00737F6E"/>
    <w:rsid w:val="00743B5A"/>
    <w:rsid w:val="0074504F"/>
    <w:rsid w:val="007453D0"/>
    <w:rsid w:val="00747267"/>
    <w:rsid w:val="00750466"/>
    <w:rsid w:val="00751DDE"/>
    <w:rsid w:val="00751E47"/>
    <w:rsid w:val="007530D7"/>
    <w:rsid w:val="007535F0"/>
    <w:rsid w:val="007536D4"/>
    <w:rsid w:val="00753C46"/>
    <w:rsid w:val="0075444A"/>
    <w:rsid w:val="007560BD"/>
    <w:rsid w:val="0075706A"/>
    <w:rsid w:val="0075751F"/>
    <w:rsid w:val="00762930"/>
    <w:rsid w:val="00764AD4"/>
    <w:rsid w:val="0077077B"/>
    <w:rsid w:val="00771797"/>
    <w:rsid w:val="00771D56"/>
    <w:rsid w:val="007722D9"/>
    <w:rsid w:val="00772A82"/>
    <w:rsid w:val="0077440F"/>
    <w:rsid w:val="00774640"/>
    <w:rsid w:val="00777F42"/>
    <w:rsid w:val="007800A0"/>
    <w:rsid w:val="0078048B"/>
    <w:rsid w:val="0078068E"/>
    <w:rsid w:val="0078115A"/>
    <w:rsid w:val="007834C9"/>
    <w:rsid w:val="00783997"/>
    <w:rsid w:val="007856C9"/>
    <w:rsid w:val="00786426"/>
    <w:rsid w:val="007866D5"/>
    <w:rsid w:val="00786BD7"/>
    <w:rsid w:val="00787710"/>
    <w:rsid w:val="0078781B"/>
    <w:rsid w:val="007879C0"/>
    <w:rsid w:val="007906F1"/>
    <w:rsid w:val="00790795"/>
    <w:rsid w:val="00790A86"/>
    <w:rsid w:val="007912F0"/>
    <w:rsid w:val="00791C09"/>
    <w:rsid w:val="007928D4"/>
    <w:rsid w:val="00793686"/>
    <w:rsid w:val="00793EFB"/>
    <w:rsid w:val="00794BE0"/>
    <w:rsid w:val="007A0CC5"/>
    <w:rsid w:val="007A2E0B"/>
    <w:rsid w:val="007B064F"/>
    <w:rsid w:val="007B2BFA"/>
    <w:rsid w:val="007B3813"/>
    <w:rsid w:val="007B6D5F"/>
    <w:rsid w:val="007B710B"/>
    <w:rsid w:val="007C076B"/>
    <w:rsid w:val="007C4A31"/>
    <w:rsid w:val="007C517E"/>
    <w:rsid w:val="007C5BF3"/>
    <w:rsid w:val="007D1349"/>
    <w:rsid w:val="007D2296"/>
    <w:rsid w:val="007D266E"/>
    <w:rsid w:val="007D29BD"/>
    <w:rsid w:val="007D3006"/>
    <w:rsid w:val="007D41BE"/>
    <w:rsid w:val="007D58DF"/>
    <w:rsid w:val="007D649C"/>
    <w:rsid w:val="007E1923"/>
    <w:rsid w:val="007E4FDC"/>
    <w:rsid w:val="007E59F7"/>
    <w:rsid w:val="007E5E20"/>
    <w:rsid w:val="007E646F"/>
    <w:rsid w:val="007E6C92"/>
    <w:rsid w:val="007E775A"/>
    <w:rsid w:val="007E7CD0"/>
    <w:rsid w:val="007F00FB"/>
    <w:rsid w:val="007F0DDB"/>
    <w:rsid w:val="007F23B0"/>
    <w:rsid w:val="007F2914"/>
    <w:rsid w:val="007F29A4"/>
    <w:rsid w:val="007F2A67"/>
    <w:rsid w:val="007F3217"/>
    <w:rsid w:val="007F3EBD"/>
    <w:rsid w:val="007F46F7"/>
    <w:rsid w:val="007F4A43"/>
    <w:rsid w:val="007F4D99"/>
    <w:rsid w:val="007F4DBB"/>
    <w:rsid w:val="007F5BEF"/>
    <w:rsid w:val="007F6843"/>
    <w:rsid w:val="0080192F"/>
    <w:rsid w:val="0080205C"/>
    <w:rsid w:val="0080276F"/>
    <w:rsid w:val="0080287D"/>
    <w:rsid w:val="00802AAD"/>
    <w:rsid w:val="0080367F"/>
    <w:rsid w:val="008039AE"/>
    <w:rsid w:val="008062DB"/>
    <w:rsid w:val="00807195"/>
    <w:rsid w:val="00810162"/>
    <w:rsid w:val="008101DA"/>
    <w:rsid w:val="00810A08"/>
    <w:rsid w:val="00810B2F"/>
    <w:rsid w:val="00811962"/>
    <w:rsid w:val="00811A0D"/>
    <w:rsid w:val="008128EC"/>
    <w:rsid w:val="00812BC4"/>
    <w:rsid w:val="0081358D"/>
    <w:rsid w:val="0081393C"/>
    <w:rsid w:val="00813A94"/>
    <w:rsid w:val="0081425F"/>
    <w:rsid w:val="008147B1"/>
    <w:rsid w:val="00814A02"/>
    <w:rsid w:val="00815E7C"/>
    <w:rsid w:val="008213EB"/>
    <w:rsid w:val="00824C1A"/>
    <w:rsid w:val="00825670"/>
    <w:rsid w:val="00825B51"/>
    <w:rsid w:val="00825BC7"/>
    <w:rsid w:val="00825D0A"/>
    <w:rsid w:val="00830BA1"/>
    <w:rsid w:val="00830BC2"/>
    <w:rsid w:val="00831131"/>
    <w:rsid w:val="008314EE"/>
    <w:rsid w:val="00832C74"/>
    <w:rsid w:val="0083368B"/>
    <w:rsid w:val="00834045"/>
    <w:rsid w:val="00834B39"/>
    <w:rsid w:val="00835C03"/>
    <w:rsid w:val="00841755"/>
    <w:rsid w:val="00841A88"/>
    <w:rsid w:val="00843AA3"/>
    <w:rsid w:val="008456B6"/>
    <w:rsid w:val="00845A22"/>
    <w:rsid w:val="00845F53"/>
    <w:rsid w:val="00847336"/>
    <w:rsid w:val="00847346"/>
    <w:rsid w:val="00847935"/>
    <w:rsid w:val="00850382"/>
    <w:rsid w:val="008504D9"/>
    <w:rsid w:val="00850E85"/>
    <w:rsid w:val="00850F10"/>
    <w:rsid w:val="008512AE"/>
    <w:rsid w:val="00851B82"/>
    <w:rsid w:val="00851FF1"/>
    <w:rsid w:val="00853956"/>
    <w:rsid w:val="00853B1B"/>
    <w:rsid w:val="00853E60"/>
    <w:rsid w:val="0085677C"/>
    <w:rsid w:val="0085688C"/>
    <w:rsid w:val="0085689D"/>
    <w:rsid w:val="00856D81"/>
    <w:rsid w:val="00860BD0"/>
    <w:rsid w:val="00862529"/>
    <w:rsid w:val="00863C11"/>
    <w:rsid w:val="00863CB4"/>
    <w:rsid w:val="008667C7"/>
    <w:rsid w:val="008669C0"/>
    <w:rsid w:val="00867342"/>
    <w:rsid w:val="00870610"/>
    <w:rsid w:val="00872501"/>
    <w:rsid w:val="008727E9"/>
    <w:rsid w:val="008753BD"/>
    <w:rsid w:val="00876409"/>
    <w:rsid w:val="00877300"/>
    <w:rsid w:val="0087784F"/>
    <w:rsid w:val="00877AAF"/>
    <w:rsid w:val="00877C6F"/>
    <w:rsid w:val="00880298"/>
    <w:rsid w:val="00881213"/>
    <w:rsid w:val="00884286"/>
    <w:rsid w:val="00885C91"/>
    <w:rsid w:val="008878A8"/>
    <w:rsid w:val="00887D9A"/>
    <w:rsid w:val="008910A7"/>
    <w:rsid w:val="00891105"/>
    <w:rsid w:val="008956DD"/>
    <w:rsid w:val="008958C8"/>
    <w:rsid w:val="00896EF0"/>
    <w:rsid w:val="008A1DDD"/>
    <w:rsid w:val="008A3FEE"/>
    <w:rsid w:val="008A45F6"/>
    <w:rsid w:val="008A4802"/>
    <w:rsid w:val="008A48B9"/>
    <w:rsid w:val="008B14C8"/>
    <w:rsid w:val="008B2B7E"/>
    <w:rsid w:val="008B4167"/>
    <w:rsid w:val="008B6222"/>
    <w:rsid w:val="008B6856"/>
    <w:rsid w:val="008B6DF6"/>
    <w:rsid w:val="008B7274"/>
    <w:rsid w:val="008C06F7"/>
    <w:rsid w:val="008C21E4"/>
    <w:rsid w:val="008C260A"/>
    <w:rsid w:val="008C37B0"/>
    <w:rsid w:val="008C3CCD"/>
    <w:rsid w:val="008C4501"/>
    <w:rsid w:val="008C46A2"/>
    <w:rsid w:val="008C55E8"/>
    <w:rsid w:val="008C5C12"/>
    <w:rsid w:val="008C7C0E"/>
    <w:rsid w:val="008D25E1"/>
    <w:rsid w:val="008D324D"/>
    <w:rsid w:val="008D428F"/>
    <w:rsid w:val="008D51E8"/>
    <w:rsid w:val="008D5835"/>
    <w:rsid w:val="008D5EBA"/>
    <w:rsid w:val="008D636A"/>
    <w:rsid w:val="008E0036"/>
    <w:rsid w:val="008E2783"/>
    <w:rsid w:val="008E3646"/>
    <w:rsid w:val="008E45EB"/>
    <w:rsid w:val="008E53FA"/>
    <w:rsid w:val="008E5E02"/>
    <w:rsid w:val="008E6168"/>
    <w:rsid w:val="008E692A"/>
    <w:rsid w:val="008E792D"/>
    <w:rsid w:val="008F04A3"/>
    <w:rsid w:val="008F281A"/>
    <w:rsid w:val="008F2ABA"/>
    <w:rsid w:val="008F45A9"/>
    <w:rsid w:val="008F4CCA"/>
    <w:rsid w:val="008F58E4"/>
    <w:rsid w:val="008F6D13"/>
    <w:rsid w:val="008F74A5"/>
    <w:rsid w:val="008F7C01"/>
    <w:rsid w:val="00901CC2"/>
    <w:rsid w:val="00903DAD"/>
    <w:rsid w:val="00905D33"/>
    <w:rsid w:val="00907F19"/>
    <w:rsid w:val="009100CC"/>
    <w:rsid w:val="009124F2"/>
    <w:rsid w:val="009202C5"/>
    <w:rsid w:val="00920478"/>
    <w:rsid w:val="009206E2"/>
    <w:rsid w:val="009212DD"/>
    <w:rsid w:val="00921F3D"/>
    <w:rsid w:val="00922C36"/>
    <w:rsid w:val="00922EC8"/>
    <w:rsid w:val="009237DF"/>
    <w:rsid w:val="00924087"/>
    <w:rsid w:val="00924480"/>
    <w:rsid w:val="00924FF7"/>
    <w:rsid w:val="0092611B"/>
    <w:rsid w:val="009261A9"/>
    <w:rsid w:val="00926633"/>
    <w:rsid w:val="0092754B"/>
    <w:rsid w:val="009300A3"/>
    <w:rsid w:val="00930883"/>
    <w:rsid w:val="009308F1"/>
    <w:rsid w:val="009310C8"/>
    <w:rsid w:val="00932841"/>
    <w:rsid w:val="009340B8"/>
    <w:rsid w:val="009362E5"/>
    <w:rsid w:val="009378B0"/>
    <w:rsid w:val="009379E1"/>
    <w:rsid w:val="00937B4A"/>
    <w:rsid w:val="00937D31"/>
    <w:rsid w:val="009404B5"/>
    <w:rsid w:val="00940B68"/>
    <w:rsid w:val="0094199F"/>
    <w:rsid w:val="009424E1"/>
    <w:rsid w:val="00942BA4"/>
    <w:rsid w:val="00943D39"/>
    <w:rsid w:val="009440E4"/>
    <w:rsid w:val="0094452A"/>
    <w:rsid w:val="00944764"/>
    <w:rsid w:val="00944890"/>
    <w:rsid w:val="00945F5D"/>
    <w:rsid w:val="00945FE8"/>
    <w:rsid w:val="00946444"/>
    <w:rsid w:val="009506D8"/>
    <w:rsid w:val="00951A66"/>
    <w:rsid w:val="00952010"/>
    <w:rsid w:val="009520A9"/>
    <w:rsid w:val="00956586"/>
    <w:rsid w:val="00956DC5"/>
    <w:rsid w:val="009571C2"/>
    <w:rsid w:val="009572B9"/>
    <w:rsid w:val="00960296"/>
    <w:rsid w:val="00961795"/>
    <w:rsid w:val="00962551"/>
    <w:rsid w:val="00962D39"/>
    <w:rsid w:val="0096423C"/>
    <w:rsid w:val="0096642F"/>
    <w:rsid w:val="00966E61"/>
    <w:rsid w:val="00966EB4"/>
    <w:rsid w:val="00967375"/>
    <w:rsid w:val="00971B18"/>
    <w:rsid w:val="00971F53"/>
    <w:rsid w:val="0097321F"/>
    <w:rsid w:val="0097401B"/>
    <w:rsid w:val="0097515F"/>
    <w:rsid w:val="00975CDC"/>
    <w:rsid w:val="009769F2"/>
    <w:rsid w:val="00977065"/>
    <w:rsid w:val="009772C1"/>
    <w:rsid w:val="009772E8"/>
    <w:rsid w:val="00977521"/>
    <w:rsid w:val="009777CE"/>
    <w:rsid w:val="00977C93"/>
    <w:rsid w:val="009801BE"/>
    <w:rsid w:val="00980FDA"/>
    <w:rsid w:val="00981910"/>
    <w:rsid w:val="00984E0B"/>
    <w:rsid w:val="00985E53"/>
    <w:rsid w:val="00986410"/>
    <w:rsid w:val="009909C6"/>
    <w:rsid w:val="00990A57"/>
    <w:rsid w:val="00990D23"/>
    <w:rsid w:val="00990D4F"/>
    <w:rsid w:val="00990E13"/>
    <w:rsid w:val="00991248"/>
    <w:rsid w:val="00992184"/>
    <w:rsid w:val="009923E6"/>
    <w:rsid w:val="009929C8"/>
    <w:rsid w:val="00993FD9"/>
    <w:rsid w:val="009942ED"/>
    <w:rsid w:val="00995A59"/>
    <w:rsid w:val="00997139"/>
    <w:rsid w:val="009A0558"/>
    <w:rsid w:val="009A0B5A"/>
    <w:rsid w:val="009A176C"/>
    <w:rsid w:val="009A1C2D"/>
    <w:rsid w:val="009A2BC5"/>
    <w:rsid w:val="009A2D07"/>
    <w:rsid w:val="009A3C02"/>
    <w:rsid w:val="009A4595"/>
    <w:rsid w:val="009A6390"/>
    <w:rsid w:val="009A69B6"/>
    <w:rsid w:val="009A7207"/>
    <w:rsid w:val="009A7660"/>
    <w:rsid w:val="009B0BCE"/>
    <w:rsid w:val="009B103F"/>
    <w:rsid w:val="009B158F"/>
    <w:rsid w:val="009B2CA9"/>
    <w:rsid w:val="009B2D98"/>
    <w:rsid w:val="009B54B4"/>
    <w:rsid w:val="009B5DC2"/>
    <w:rsid w:val="009C1A25"/>
    <w:rsid w:val="009C4E95"/>
    <w:rsid w:val="009C4FC4"/>
    <w:rsid w:val="009C53A8"/>
    <w:rsid w:val="009C649B"/>
    <w:rsid w:val="009C76F8"/>
    <w:rsid w:val="009D1145"/>
    <w:rsid w:val="009D2982"/>
    <w:rsid w:val="009D34F1"/>
    <w:rsid w:val="009D53E2"/>
    <w:rsid w:val="009D57C1"/>
    <w:rsid w:val="009D5966"/>
    <w:rsid w:val="009D64C7"/>
    <w:rsid w:val="009D6894"/>
    <w:rsid w:val="009D7002"/>
    <w:rsid w:val="009D7EFB"/>
    <w:rsid w:val="009E03F1"/>
    <w:rsid w:val="009E1182"/>
    <w:rsid w:val="009E1BD2"/>
    <w:rsid w:val="009E1BFF"/>
    <w:rsid w:val="009E235A"/>
    <w:rsid w:val="009E2424"/>
    <w:rsid w:val="009E44BD"/>
    <w:rsid w:val="009E5837"/>
    <w:rsid w:val="009E6636"/>
    <w:rsid w:val="009E6B6B"/>
    <w:rsid w:val="009E7007"/>
    <w:rsid w:val="009F2334"/>
    <w:rsid w:val="009F289D"/>
    <w:rsid w:val="009F29DE"/>
    <w:rsid w:val="009F3C17"/>
    <w:rsid w:val="009F3DAD"/>
    <w:rsid w:val="009F7757"/>
    <w:rsid w:val="00A00177"/>
    <w:rsid w:val="00A0067E"/>
    <w:rsid w:val="00A00A3F"/>
    <w:rsid w:val="00A00C45"/>
    <w:rsid w:val="00A00C7B"/>
    <w:rsid w:val="00A02DE8"/>
    <w:rsid w:val="00A03927"/>
    <w:rsid w:val="00A06BC4"/>
    <w:rsid w:val="00A109DC"/>
    <w:rsid w:val="00A113F6"/>
    <w:rsid w:val="00A1237A"/>
    <w:rsid w:val="00A12445"/>
    <w:rsid w:val="00A12880"/>
    <w:rsid w:val="00A12CBE"/>
    <w:rsid w:val="00A12FE2"/>
    <w:rsid w:val="00A146FA"/>
    <w:rsid w:val="00A17618"/>
    <w:rsid w:val="00A20347"/>
    <w:rsid w:val="00A205A9"/>
    <w:rsid w:val="00A20814"/>
    <w:rsid w:val="00A21EDB"/>
    <w:rsid w:val="00A23350"/>
    <w:rsid w:val="00A24B29"/>
    <w:rsid w:val="00A25AD6"/>
    <w:rsid w:val="00A25AFA"/>
    <w:rsid w:val="00A27BF1"/>
    <w:rsid w:val="00A30B1E"/>
    <w:rsid w:val="00A315B4"/>
    <w:rsid w:val="00A31D71"/>
    <w:rsid w:val="00A328C2"/>
    <w:rsid w:val="00A32B02"/>
    <w:rsid w:val="00A32EA1"/>
    <w:rsid w:val="00A3414D"/>
    <w:rsid w:val="00A362B0"/>
    <w:rsid w:val="00A42AB2"/>
    <w:rsid w:val="00A42EC4"/>
    <w:rsid w:val="00A43D5B"/>
    <w:rsid w:val="00A44A8D"/>
    <w:rsid w:val="00A45345"/>
    <w:rsid w:val="00A4590D"/>
    <w:rsid w:val="00A47913"/>
    <w:rsid w:val="00A51C57"/>
    <w:rsid w:val="00A531BE"/>
    <w:rsid w:val="00A53813"/>
    <w:rsid w:val="00A53F9F"/>
    <w:rsid w:val="00A54665"/>
    <w:rsid w:val="00A54A6E"/>
    <w:rsid w:val="00A55E72"/>
    <w:rsid w:val="00A562C0"/>
    <w:rsid w:val="00A56826"/>
    <w:rsid w:val="00A57F68"/>
    <w:rsid w:val="00A60BBB"/>
    <w:rsid w:val="00A60C3D"/>
    <w:rsid w:val="00A6104D"/>
    <w:rsid w:val="00A61EC5"/>
    <w:rsid w:val="00A64024"/>
    <w:rsid w:val="00A6443D"/>
    <w:rsid w:val="00A646D8"/>
    <w:rsid w:val="00A65B0D"/>
    <w:rsid w:val="00A65C96"/>
    <w:rsid w:val="00A66BB0"/>
    <w:rsid w:val="00A70F95"/>
    <w:rsid w:val="00A71840"/>
    <w:rsid w:val="00A72A8C"/>
    <w:rsid w:val="00A74386"/>
    <w:rsid w:val="00A756E7"/>
    <w:rsid w:val="00A75A83"/>
    <w:rsid w:val="00A76270"/>
    <w:rsid w:val="00A77E30"/>
    <w:rsid w:val="00A812E9"/>
    <w:rsid w:val="00A81793"/>
    <w:rsid w:val="00A85B9B"/>
    <w:rsid w:val="00A86D8B"/>
    <w:rsid w:val="00A873B9"/>
    <w:rsid w:val="00A9118A"/>
    <w:rsid w:val="00A9171D"/>
    <w:rsid w:val="00A917EC"/>
    <w:rsid w:val="00A925E8"/>
    <w:rsid w:val="00A935C1"/>
    <w:rsid w:val="00A93FEC"/>
    <w:rsid w:val="00A94FED"/>
    <w:rsid w:val="00A96272"/>
    <w:rsid w:val="00A96FDF"/>
    <w:rsid w:val="00A97644"/>
    <w:rsid w:val="00A9782C"/>
    <w:rsid w:val="00AA0449"/>
    <w:rsid w:val="00AA0F7A"/>
    <w:rsid w:val="00AA332C"/>
    <w:rsid w:val="00AA419B"/>
    <w:rsid w:val="00AA5120"/>
    <w:rsid w:val="00AA610B"/>
    <w:rsid w:val="00AA708D"/>
    <w:rsid w:val="00AB018D"/>
    <w:rsid w:val="00AB14A2"/>
    <w:rsid w:val="00AB1BEE"/>
    <w:rsid w:val="00AB218A"/>
    <w:rsid w:val="00AB32E2"/>
    <w:rsid w:val="00AB43BE"/>
    <w:rsid w:val="00AB4870"/>
    <w:rsid w:val="00AB6D0C"/>
    <w:rsid w:val="00AB7153"/>
    <w:rsid w:val="00AB7D1A"/>
    <w:rsid w:val="00AC08E2"/>
    <w:rsid w:val="00AC3D2A"/>
    <w:rsid w:val="00AC3DE8"/>
    <w:rsid w:val="00AC585A"/>
    <w:rsid w:val="00AC5FD0"/>
    <w:rsid w:val="00AC669F"/>
    <w:rsid w:val="00AC7B8D"/>
    <w:rsid w:val="00AD1398"/>
    <w:rsid w:val="00AD3CA1"/>
    <w:rsid w:val="00AD3EF5"/>
    <w:rsid w:val="00AD4A20"/>
    <w:rsid w:val="00AD5573"/>
    <w:rsid w:val="00AD5705"/>
    <w:rsid w:val="00AD57F2"/>
    <w:rsid w:val="00AD66BC"/>
    <w:rsid w:val="00AD7B5E"/>
    <w:rsid w:val="00AE0D79"/>
    <w:rsid w:val="00AE1C18"/>
    <w:rsid w:val="00AE20B2"/>
    <w:rsid w:val="00AE2A32"/>
    <w:rsid w:val="00AE3168"/>
    <w:rsid w:val="00AE5AFA"/>
    <w:rsid w:val="00AE6CCE"/>
    <w:rsid w:val="00AE7162"/>
    <w:rsid w:val="00AF049E"/>
    <w:rsid w:val="00AF08B4"/>
    <w:rsid w:val="00AF5F3F"/>
    <w:rsid w:val="00AF6FE3"/>
    <w:rsid w:val="00AF70BC"/>
    <w:rsid w:val="00AF7DD7"/>
    <w:rsid w:val="00B001DA"/>
    <w:rsid w:val="00B00F78"/>
    <w:rsid w:val="00B02C7C"/>
    <w:rsid w:val="00B035A1"/>
    <w:rsid w:val="00B0677C"/>
    <w:rsid w:val="00B069EC"/>
    <w:rsid w:val="00B077A7"/>
    <w:rsid w:val="00B12238"/>
    <w:rsid w:val="00B12F15"/>
    <w:rsid w:val="00B13180"/>
    <w:rsid w:val="00B15397"/>
    <w:rsid w:val="00B165FD"/>
    <w:rsid w:val="00B16655"/>
    <w:rsid w:val="00B20037"/>
    <w:rsid w:val="00B22868"/>
    <w:rsid w:val="00B244C3"/>
    <w:rsid w:val="00B24605"/>
    <w:rsid w:val="00B24F96"/>
    <w:rsid w:val="00B265FF"/>
    <w:rsid w:val="00B26F96"/>
    <w:rsid w:val="00B3030B"/>
    <w:rsid w:val="00B30B2D"/>
    <w:rsid w:val="00B33513"/>
    <w:rsid w:val="00B40ADC"/>
    <w:rsid w:val="00B41840"/>
    <w:rsid w:val="00B41B0E"/>
    <w:rsid w:val="00B44C34"/>
    <w:rsid w:val="00B44E87"/>
    <w:rsid w:val="00B45597"/>
    <w:rsid w:val="00B472B2"/>
    <w:rsid w:val="00B47461"/>
    <w:rsid w:val="00B525FE"/>
    <w:rsid w:val="00B5271E"/>
    <w:rsid w:val="00B5311E"/>
    <w:rsid w:val="00B5320A"/>
    <w:rsid w:val="00B56AEA"/>
    <w:rsid w:val="00B57CF6"/>
    <w:rsid w:val="00B60552"/>
    <w:rsid w:val="00B64C26"/>
    <w:rsid w:val="00B6585B"/>
    <w:rsid w:val="00B6642E"/>
    <w:rsid w:val="00B66602"/>
    <w:rsid w:val="00B67B2C"/>
    <w:rsid w:val="00B709AC"/>
    <w:rsid w:val="00B73DC5"/>
    <w:rsid w:val="00B74600"/>
    <w:rsid w:val="00B76297"/>
    <w:rsid w:val="00B81656"/>
    <w:rsid w:val="00B821A2"/>
    <w:rsid w:val="00B82E92"/>
    <w:rsid w:val="00B83890"/>
    <w:rsid w:val="00B8419E"/>
    <w:rsid w:val="00B846DB"/>
    <w:rsid w:val="00B8530F"/>
    <w:rsid w:val="00B85411"/>
    <w:rsid w:val="00B8687C"/>
    <w:rsid w:val="00B86FDD"/>
    <w:rsid w:val="00B923B2"/>
    <w:rsid w:val="00B929AB"/>
    <w:rsid w:val="00B9382F"/>
    <w:rsid w:val="00B93A58"/>
    <w:rsid w:val="00B9547E"/>
    <w:rsid w:val="00B971F7"/>
    <w:rsid w:val="00B9720F"/>
    <w:rsid w:val="00B97654"/>
    <w:rsid w:val="00B976DA"/>
    <w:rsid w:val="00BA049E"/>
    <w:rsid w:val="00BA15D4"/>
    <w:rsid w:val="00BA27F4"/>
    <w:rsid w:val="00BA3446"/>
    <w:rsid w:val="00BA6AAE"/>
    <w:rsid w:val="00BA7CE0"/>
    <w:rsid w:val="00BA7FAA"/>
    <w:rsid w:val="00BB20EF"/>
    <w:rsid w:val="00BB24AF"/>
    <w:rsid w:val="00BB4D12"/>
    <w:rsid w:val="00BB59BE"/>
    <w:rsid w:val="00BB60D1"/>
    <w:rsid w:val="00BB69F6"/>
    <w:rsid w:val="00BC0A52"/>
    <w:rsid w:val="00BC1FE8"/>
    <w:rsid w:val="00BC39AE"/>
    <w:rsid w:val="00BC48B5"/>
    <w:rsid w:val="00BC6225"/>
    <w:rsid w:val="00BC7B80"/>
    <w:rsid w:val="00BD014E"/>
    <w:rsid w:val="00BD01FE"/>
    <w:rsid w:val="00BD1A91"/>
    <w:rsid w:val="00BD2D69"/>
    <w:rsid w:val="00BD58D0"/>
    <w:rsid w:val="00BD645A"/>
    <w:rsid w:val="00BD79B1"/>
    <w:rsid w:val="00BE0187"/>
    <w:rsid w:val="00BE2A24"/>
    <w:rsid w:val="00BE2CE3"/>
    <w:rsid w:val="00BE3111"/>
    <w:rsid w:val="00BE36E1"/>
    <w:rsid w:val="00BE3B8B"/>
    <w:rsid w:val="00BE40E7"/>
    <w:rsid w:val="00BE4A15"/>
    <w:rsid w:val="00BE4F1C"/>
    <w:rsid w:val="00BE5D4C"/>
    <w:rsid w:val="00BE66E2"/>
    <w:rsid w:val="00BF1AD7"/>
    <w:rsid w:val="00BF1E46"/>
    <w:rsid w:val="00BF26BF"/>
    <w:rsid w:val="00BF26DB"/>
    <w:rsid w:val="00BF273C"/>
    <w:rsid w:val="00BF3277"/>
    <w:rsid w:val="00BF34EC"/>
    <w:rsid w:val="00C007D7"/>
    <w:rsid w:val="00C008B4"/>
    <w:rsid w:val="00C023F0"/>
    <w:rsid w:val="00C04806"/>
    <w:rsid w:val="00C07636"/>
    <w:rsid w:val="00C106DE"/>
    <w:rsid w:val="00C11593"/>
    <w:rsid w:val="00C115CE"/>
    <w:rsid w:val="00C139A3"/>
    <w:rsid w:val="00C13CBF"/>
    <w:rsid w:val="00C13D12"/>
    <w:rsid w:val="00C14D33"/>
    <w:rsid w:val="00C14F24"/>
    <w:rsid w:val="00C17A3B"/>
    <w:rsid w:val="00C17D6B"/>
    <w:rsid w:val="00C20F80"/>
    <w:rsid w:val="00C241EB"/>
    <w:rsid w:val="00C249B9"/>
    <w:rsid w:val="00C2580E"/>
    <w:rsid w:val="00C26984"/>
    <w:rsid w:val="00C26E93"/>
    <w:rsid w:val="00C27962"/>
    <w:rsid w:val="00C30BE0"/>
    <w:rsid w:val="00C328BB"/>
    <w:rsid w:val="00C33347"/>
    <w:rsid w:val="00C3472E"/>
    <w:rsid w:val="00C37CE6"/>
    <w:rsid w:val="00C37EB0"/>
    <w:rsid w:val="00C40C5F"/>
    <w:rsid w:val="00C44091"/>
    <w:rsid w:val="00C4435E"/>
    <w:rsid w:val="00C44B1C"/>
    <w:rsid w:val="00C455A4"/>
    <w:rsid w:val="00C45C51"/>
    <w:rsid w:val="00C45CDB"/>
    <w:rsid w:val="00C512FF"/>
    <w:rsid w:val="00C51418"/>
    <w:rsid w:val="00C520B5"/>
    <w:rsid w:val="00C525E2"/>
    <w:rsid w:val="00C53C49"/>
    <w:rsid w:val="00C55253"/>
    <w:rsid w:val="00C554C2"/>
    <w:rsid w:val="00C555A5"/>
    <w:rsid w:val="00C55AD1"/>
    <w:rsid w:val="00C56F25"/>
    <w:rsid w:val="00C574A8"/>
    <w:rsid w:val="00C618B4"/>
    <w:rsid w:val="00C61CA2"/>
    <w:rsid w:val="00C62FA8"/>
    <w:rsid w:val="00C63E9B"/>
    <w:rsid w:val="00C6544F"/>
    <w:rsid w:val="00C66EE8"/>
    <w:rsid w:val="00C70EF1"/>
    <w:rsid w:val="00C72109"/>
    <w:rsid w:val="00C730ED"/>
    <w:rsid w:val="00C7626E"/>
    <w:rsid w:val="00C763AD"/>
    <w:rsid w:val="00C76FB6"/>
    <w:rsid w:val="00C77B52"/>
    <w:rsid w:val="00C77C54"/>
    <w:rsid w:val="00C77EC9"/>
    <w:rsid w:val="00C80A68"/>
    <w:rsid w:val="00C80B60"/>
    <w:rsid w:val="00C80E73"/>
    <w:rsid w:val="00C829EA"/>
    <w:rsid w:val="00C83C81"/>
    <w:rsid w:val="00C83DA0"/>
    <w:rsid w:val="00C847FF"/>
    <w:rsid w:val="00C87C51"/>
    <w:rsid w:val="00C92CC6"/>
    <w:rsid w:val="00C93B8A"/>
    <w:rsid w:val="00C96B8F"/>
    <w:rsid w:val="00C9730E"/>
    <w:rsid w:val="00CA0A4C"/>
    <w:rsid w:val="00CA192F"/>
    <w:rsid w:val="00CA1B1D"/>
    <w:rsid w:val="00CA2B25"/>
    <w:rsid w:val="00CA3B80"/>
    <w:rsid w:val="00CA4DAC"/>
    <w:rsid w:val="00CA7597"/>
    <w:rsid w:val="00CA7973"/>
    <w:rsid w:val="00CB0E57"/>
    <w:rsid w:val="00CB2E9A"/>
    <w:rsid w:val="00CC0048"/>
    <w:rsid w:val="00CC188C"/>
    <w:rsid w:val="00CC2B35"/>
    <w:rsid w:val="00CC3A15"/>
    <w:rsid w:val="00CC60DC"/>
    <w:rsid w:val="00CD0E38"/>
    <w:rsid w:val="00CD293A"/>
    <w:rsid w:val="00CD4859"/>
    <w:rsid w:val="00CD4EA3"/>
    <w:rsid w:val="00CD5F34"/>
    <w:rsid w:val="00CD7902"/>
    <w:rsid w:val="00CE2958"/>
    <w:rsid w:val="00CE2EC7"/>
    <w:rsid w:val="00CE41D3"/>
    <w:rsid w:val="00CE43B3"/>
    <w:rsid w:val="00CE46C5"/>
    <w:rsid w:val="00CE64CB"/>
    <w:rsid w:val="00CF1B91"/>
    <w:rsid w:val="00CF3C4C"/>
    <w:rsid w:val="00CF4595"/>
    <w:rsid w:val="00CF7389"/>
    <w:rsid w:val="00CF7AFF"/>
    <w:rsid w:val="00D01EC2"/>
    <w:rsid w:val="00D032B5"/>
    <w:rsid w:val="00D03D10"/>
    <w:rsid w:val="00D03FE2"/>
    <w:rsid w:val="00D0595F"/>
    <w:rsid w:val="00D05C09"/>
    <w:rsid w:val="00D05E65"/>
    <w:rsid w:val="00D07312"/>
    <w:rsid w:val="00D11178"/>
    <w:rsid w:val="00D113A6"/>
    <w:rsid w:val="00D13DD8"/>
    <w:rsid w:val="00D1514E"/>
    <w:rsid w:val="00D157BB"/>
    <w:rsid w:val="00D157D4"/>
    <w:rsid w:val="00D16685"/>
    <w:rsid w:val="00D22E28"/>
    <w:rsid w:val="00D24139"/>
    <w:rsid w:val="00D2673C"/>
    <w:rsid w:val="00D26C10"/>
    <w:rsid w:val="00D3068B"/>
    <w:rsid w:val="00D3402F"/>
    <w:rsid w:val="00D343F1"/>
    <w:rsid w:val="00D36A4B"/>
    <w:rsid w:val="00D37293"/>
    <w:rsid w:val="00D372CB"/>
    <w:rsid w:val="00D445C7"/>
    <w:rsid w:val="00D446A0"/>
    <w:rsid w:val="00D45320"/>
    <w:rsid w:val="00D4645B"/>
    <w:rsid w:val="00D473FC"/>
    <w:rsid w:val="00D47D20"/>
    <w:rsid w:val="00D510A2"/>
    <w:rsid w:val="00D5144F"/>
    <w:rsid w:val="00D5170C"/>
    <w:rsid w:val="00D51F2E"/>
    <w:rsid w:val="00D521B9"/>
    <w:rsid w:val="00D55570"/>
    <w:rsid w:val="00D57A01"/>
    <w:rsid w:val="00D64B50"/>
    <w:rsid w:val="00D66CF7"/>
    <w:rsid w:val="00D7034D"/>
    <w:rsid w:val="00D70C5B"/>
    <w:rsid w:val="00D7269D"/>
    <w:rsid w:val="00D7350A"/>
    <w:rsid w:val="00D74F21"/>
    <w:rsid w:val="00D751D7"/>
    <w:rsid w:val="00D75320"/>
    <w:rsid w:val="00D76526"/>
    <w:rsid w:val="00D76E95"/>
    <w:rsid w:val="00D77705"/>
    <w:rsid w:val="00D80107"/>
    <w:rsid w:val="00D80606"/>
    <w:rsid w:val="00D81127"/>
    <w:rsid w:val="00D81FA4"/>
    <w:rsid w:val="00D8379A"/>
    <w:rsid w:val="00D8471B"/>
    <w:rsid w:val="00D849A6"/>
    <w:rsid w:val="00D85A82"/>
    <w:rsid w:val="00D85B28"/>
    <w:rsid w:val="00D86054"/>
    <w:rsid w:val="00D901DA"/>
    <w:rsid w:val="00D9056E"/>
    <w:rsid w:val="00D93910"/>
    <w:rsid w:val="00D939B2"/>
    <w:rsid w:val="00D94A4B"/>
    <w:rsid w:val="00D95780"/>
    <w:rsid w:val="00D95B80"/>
    <w:rsid w:val="00D97560"/>
    <w:rsid w:val="00DA0061"/>
    <w:rsid w:val="00DA0918"/>
    <w:rsid w:val="00DA1946"/>
    <w:rsid w:val="00DA2039"/>
    <w:rsid w:val="00DA2927"/>
    <w:rsid w:val="00DA2965"/>
    <w:rsid w:val="00DA364B"/>
    <w:rsid w:val="00DA55D0"/>
    <w:rsid w:val="00DA649E"/>
    <w:rsid w:val="00DA6968"/>
    <w:rsid w:val="00DA74B9"/>
    <w:rsid w:val="00DB0A6B"/>
    <w:rsid w:val="00DB0A7E"/>
    <w:rsid w:val="00DB23B8"/>
    <w:rsid w:val="00DB3134"/>
    <w:rsid w:val="00DB5B4D"/>
    <w:rsid w:val="00DB7E76"/>
    <w:rsid w:val="00DC0A48"/>
    <w:rsid w:val="00DC316F"/>
    <w:rsid w:val="00DC5606"/>
    <w:rsid w:val="00DC5B02"/>
    <w:rsid w:val="00DC603A"/>
    <w:rsid w:val="00DC6891"/>
    <w:rsid w:val="00DC7DD2"/>
    <w:rsid w:val="00DD22AA"/>
    <w:rsid w:val="00DD2796"/>
    <w:rsid w:val="00DD53FE"/>
    <w:rsid w:val="00DD5453"/>
    <w:rsid w:val="00DD7E8A"/>
    <w:rsid w:val="00DE0175"/>
    <w:rsid w:val="00DE1B58"/>
    <w:rsid w:val="00DE3ADA"/>
    <w:rsid w:val="00DE3E1F"/>
    <w:rsid w:val="00DF066D"/>
    <w:rsid w:val="00DF20BF"/>
    <w:rsid w:val="00DF3054"/>
    <w:rsid w:val="00DF624A"/>
    <w:rsid w:val="00DF721E"/>
    <w:rsid w:val="00DF7AD9"/>
    <w:rsid w:val="00E02007"/>
    <w:rsid w:val="00E03F7C"/>
    <w:rsid w:val="00E04A81"/>
    <w:rsid w:val="00E06D43"/>
    <w:rsid w:val="00E07684"/>
    <w:rsid w:val="00E10051"/>
    <w:rsid w:val="00E1020E"/>
    <w:rsid w:val="00E120FF"/>
    <w:rsid w:val="00E1288A"/>
    <w:rsid w:val="00E12E3A"/>
    <w:rsid w:val="00E14AC3"/>
    <w:rsid w:val="00E14E62"/>
    <w:rsid w:val="00E165AF"/>
    <w:rsid w:val="00E17412"/>
    <w:rsid w:val="00E20458"/>
    <w:rsid w:val="00E20A56"/>
    <w:rsid w:val="00E22379"/>
    <w:rsid w:val="00E23E5C"/>
    <w:rsid w:val="00E25215"/>
    <w:rsid w:val="00E255C3"/>
    <w:rsid w:val="00E25C4C"/>
    <w:rsid w:val="00E27CC7"/>
    <w:rsid w:val="00E27F95"/>
    <w:rsid w:val="00E301F8"/>
    <w:rsid w:val="00E3033F"/>
    <w:rsid w:val="00E30612"/>
    <w:rsid w:val="00E311C7"/>
    <w:rsid w:val="00E319CB"/>
    <w:rsid w:val="00E322ED"/>
    <w:rsid w:val="00E33879"/>
    <w:rsid w:val="00E33D20"/>
    <w:rsid w:val="00E34541"/>
    <w:rsid w:val="00E354D3"/>
    <w:rsid w:val="00E37629"/>
    <w:rsid w:val="00E376FA"/>
    <w:rsid w:val="00E37823"/>
    <w:rsid w:val="00E378B4"/>
    <w:rsid w:val="00E404F0"/>
    <w:rsid w:val="00E425AF"/>
    <w:rsid w:val="00E43E57"/>
    <w:rsid w:val="00E43E99"/>
    <w:rsid w:val="00E4636D"/>
    <w:rsid w:val="00E467C6"/>
    <w:rsid w:val="00E47362"/>
    <w:rsid w:val="00E5017D"/>
    <w:rsid w:val="00E50F8E"/>
    <w:rsid w:val="00E51036"/>
    <w:rsid w:val="00E53B9F"/>
    <w:rsid w:val="00E54094"/>
    <w:rsid w:val="00E55310"/>
    <w:rsid w:val="00E55A75"/>
    <w:rsid w:val="00E603FE"/>
    <w:rsid w:val="00E61D5E"/>
    <w:rsid w:val="00E62FED"/>
    <w:rsid w:val="00E63816"/>
    <w:rsid w:val="00E64916"/>
    <w:rsid w:val="00E65325"/>
    <w:rsid w:val="00E6595E"/>
    <w:rsid w:val="00E66B69"/>
    <w:rsid w:val="00E66D9F"/>
    <w:rsid w:val="00E66F78"/>
    <w:rsid w:val="00E6756C"/>
    <w:rsid w:val="00E71248"/>
    <w:rsid w:val="00E71B49"/>
    <w:rsid w:val="00E71D24"/>
    <w:rsid w:val="00E72285"/>
    <w:rsid w:val="00E72428"/>
    <w:rsid w:val="00E72450"/>
    <w:rsid w:val="00E75A99"/>
    <w:rsid w:val="00E77147"/>
    <w:rsid w:val="00E81198"/>
    <w:rsid w:val="00E83007"/>
    <w:rsid w:val="00E835D4"/>
    <w:rsid w:val="00E838D4"/>
    <w:rsid w:val="00E83941"/>
    <w:rsid w:val="00E90CCF"/>
    <w:rsid w:val="00E9378C"/>
    <w:rsid w:val="00E9469F"/>
    <w:rsid w:val="00E96A82"/>
    <w:rsid w:val="00EA017B"/>
    <w:rsid w:val="00EA24CD"/>
    <w:rsid w:val="00EA35CB"/>
    <w:rsid w:val="00EA39E7"/>
    <w:rsid w:val="00EA4410"/>
    <w:rsid w:val="00EA490E"/>
    <w:rsid w:val="00EA5272"/>
    <w:rsid w:val="00EA7394"/>
    <w:rsid w:val="00EB4DEA"/>
    <w:rsid w:val="00EB5474"/>
    <w:rsid w:val="00EB5CBD"/>
    <w:rsid w:val="00EB6E45"/>
    <w:rsid w:val="00EB770C"/>
    <w:rsid w:val="00EB7FDB"/>
    <w:rsid w:val="00EC06D6"/>
    <w:rsid w:val="00EC09BB"/>
    <w:rsid w:val="00EC17C5"/>
    <w:rsid w:val="00EC28E4"/>
    <w:rsid w:val="00EC36CD"/>
    <w:rsid w:val="00EC5997"/>
    <w:rsid w:val="00EC7814"/>
    <w:rsid w:val="00ED1CBB"/>
    <w:rsid w:val="00ED26AC"/>
    <w:rsid w:val="00ED39F5"/>
    <w:rsid w:val="00ED414C"/>
    <w:rsid w:val="00ED5006"/>
    <w:rsid w:val="00ED5522"/>
    <w:rsid w:val="00ED5656"/>
    <w:rsid w:val="00ED61AF"/>
    <w:rsid w:val="00ED62F5"/>
    <w:rsid w:val="00EE4641"/>
    <w:rsid w:val="00EE501E"/>
    <w:rsid w:val="00EE575D"/>
    <w:rsid w:val="00EE62A5"/>
    <w:rsid w:val="00EE64CD"/>
    <w:rsid w:val="00EF32F2"/>
    <w:rsid w:val="00EF6070"/>
    <w:rsid w:val="00EF6B57"/>
    <w:rsid w:val="00EF7606"/>
    <w:rsid w:val="00F031CC"/>
    <w:rsid w:val="00F0434E"/>
    <w:rsid w:val="00F0632C"/>
    <w:rsid w:val="00F12229"/>
    <w:rsid w:val="00F1482F"/>
    <w:rsid w:val="00F17DE9"/>
    <w:rsid w:val="00F229E5"/>
    <w:rsid w:val="00F25167"/>
    <w:rsid w:val="00F252C8"/>
    <w:rsid w:val="00F252FC"/>
    <w:rsid w:val="00F25555"/>
    <w:rsid w:val="00F260BD"/>
    <w:rsid w:val="00F267FB"/>
    <w:rsid w:val="00F27BE2"/>
    <w:rsid w:val="00F27D87"/>
    <w:rsid w:val="00F30714"/>
    <w:rsid w:val="00F324E8"/>
    <w:rsid w:val="00F32531"/>
    <w:rsid w:val="00F33A1F"/>
    <w:rsid w:val="00F36AAD"/>
    <w:rsid w:val="00F42227"/>
    <w:rsid w:val="00F4330D"/>
    <w:rsid w:val="00F4354C"/>
    <w:rsid w:val="00F4387E"/>
    <w:rsid w:val="00F443B3"/>
    <w:rsid w:val="00F459BB"/>
    <w:rsid w:val="00F45C58"/>
    <w:rsid w:val="00F462AC"/>
    <w:rsid w:val="00F471A3"/>
    <w:rsid w:val="00F47D0C"/>
    <w:rsid w:val="00F509C6"/>
    <w:rsid w:val="00F50BAA"/>
    <w:rsid w:val="00F50CFB"/>
    <w:rsid w:val="00F52B50"/>
    <w:rsid w:val="00F52CA8"/>
    <w:rsid w:val="00F54AC0"/>
    <w:rsid w:val="00F54F31"/>
    <w:rsid w:val="00F56C02"/>
    <w:rsid w:val="00F56E8E"/>
    <w:rsid w:val="00F56FD0"/>
    <w:rsid w:val="00F57906"/>
    <w:rsid w:val="00F603DC"/>
    <w:rsid w:val="00F64725"/>
    <w:rsid w:val="00F650BB"/>
    <w:rsid w:val="00F6584F"/>
    <w:rsid w:val="00F66AAF"/>
    <w:rsid w:val="00F679F1"/>
    <w:rsid w:val="00F70C5F"/>
    <w:rsid w:val="00F7202C"/>
    <w:rsid w:val="00F72A29"/>
    <w:rsid w:val="00F7332B"/>
    <w:rsid w:val="00F733E4"/>
    <w:rsid w:val="00F73C41"/>
    <w:rsid w:val="00F7416B"/>
    <w:rsid w:val="00F74D6C"/>
    <w:rsid w:val="00F7673C"/>
    <w:rsid w:val="00F77E2E"/>
    <w:rsid w:val="00F85488"/>
    <w:rsid w:val="00F85A63"/>
    <w:rsid w:val="00F866D0"/>
    <w:rsid w:val="00F87F97"/>
    <w:rsid w:val="00F90505"/>
    <w:rsid w:val="00F92837"/>
    <w:rsid w:val="00F93DD7"/>
    <w:rsid w:val="00F94549"/>
    <w:rsid w:val="00F95018"/>
    <w:rsid w:val="00F95699"/>
    <w:rsid w:val="00F95B52"/>
    <w:rsid w:val="00F9726C"/>
    <w:rsid w:val="00F972D1"/>
    <w:rsid w:val="00F97645"/>
    <w:rsid w:val="00FA06B2"/>
    <w:rsid w:val="00FA144B"/>
    <w:rsid w:val="00FA314D"/>
    <w:rsid w:val="00FA335C"/>
    <w:rsid w:val="00FA41EC"/>
    <w:rsid w:val="00FA4AF9"/>
    <w:rsid w:val="00FA61F9"/>
    <w:rsid w:val="00FA78C4"/>
    <w:rsid w:val="00FB2703"/>
    <w:rsid w:val="00FB2AFA"/>
    <w:rsid w:val="00FB3205"/>
    <w:rsid w:val="00FB4848"/>
    <w:rsid w:val="00FB4BCE"/>
    <w:rsid w:val="00FB4BE8"/>
    <w:rsid w:val="00FB6D17"/>
    <w:rsid w:val="00FB756A"/>
    <w:rsid w:val="00FC1758"/>
    <w:rsid w:val="00FC7F2B"/>
    <w:rsid w:val="00FD06C2"/>
    <w:rsid w:val="00FD107E"/>
    <w:rsid w:val="00FD2A6D"/>
    <w:rsid w:val="00FD2A9B"/>
    <w:rsid w:val="00FD2D3B"/>
    <w:rsid w:val="00FD3C85"/>
    <w:rsid w:val="00FD52C2"/>
    <w:rsid w:val="00FD688C"/>
    <w:rsid w:val="00FE3246"/>
    <w:rsid w:val="00FE3E80"/>
    <w:rsid w:val="00FE406F"/>
    <w:rsid w:val="00FE5907"/>
    <w:rsid w:val="00FE5A39"/>
    <w:rsid w:val="00FE5E2C"/>
    <w:rsid w:val="00FE7E7F"/>
    <w:rsid w:val="00FF1744"/>
    <w:rsid w:val="00FF1E70"/>
    <w:rsid w:val="00FF26F3"/>
    <w:rsid w:val="00FF4EB0"/>
    <w:rsid w:val="00FF585C"/>
    <w:rsid w:val="00FF755E"/>
    <w:rsid w:val="00FF7E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C847FF"/>
    <w:pPr>
      <w:widowControl w:val="0"/>
      <w:suppressAutoHyphens/>
      <w:autoSpaceDN w:val="0"/>
      <w:spacing w:after="0" w:line="360" w:lineRule="auto"/>
      <w:textAlignment w:val="baseline"/>
    </w:pPr>
    <w:rPr>
      <w:rFonts w:ascii="Nimbus Roman No9 L" w:eastAsia="DejaVu Sans" w:hAnsi="Nimbus Roman No9 L" w:cs="FreeSans"/>
      <w:kern w:val="3"/>
      <w:sz w:val="24"/>
      <w:szCs w:val="24"/>
      <w:lang w:eastAsia="zh-CN" w:bidi="hi-IN"/>
    </w:rPr>
  </w:style>
  <w:style w:type="paragraph" w:styleId="Nagwek1">
    <w:name w:val="heading 1"/>
    <w:basedOn w:val="Normalny"/>
    <w:next w:val="Normalny"/>
    <w:link w:val="Nagwek1Znak"/>
    <w:qFormat/>
    <w:rsid w:val="009A6390"/>
    <w:pPr>
      <w:keepNext/>
      <w:keepLines/>
      <w:pageBreakBefore/>
      <w:numPr>
        <w:numId w:val="1"/>
      </w:numPr>
      <w:spacing w:before="480"/>
      <w:ind w:left="431" w:hanging="431"/>
      <w:outlineLvl w:val="0"/>
      <w:pPrChange w:id="0" w:author="Łukasz Rauch" w:date="2014-07-24T07:43:00Z">
        <w:pPr>
          <w:keepNext/>
          <w:keepLines/>
          <w:widowControl w:val="0"/>
          <w:numPr>
            <w:numId w:val="1"/>
          </w:numPr>
          <w:suppressAutoHyphens/>
          <w:autoSpaceDN w:val="0"/>
          <w:spacing w:before="480" w:line="360" w:lineRule="auto"/>
          <w:ind w:left="432" w:hanging="432"/>
          <w:textAlignment w:val="baseline"/>
          <w:outlineLvl w:val="0"/>
        </w:pPr>
      </w:pPrChange>
    </w:pPr>
    <w:rPr>
      <w:rFonts w:asciiTheme="majorHAnsi" w:eastAsiaTheme="majorEastAsia" w:hAnsiTheme="majorHAnsi" w:cstheme="majorBidi"/>
      <w:b/>
      <w:bCs/>
      <w:color w:val="365F91" w:themeColor="accent1" w:themeShade="BF"/>
      <w:sz w:val="28"/>
      <w:szCs w:val="28"/>
      <w:rPrChange w:id="0" w:author="Łukasz Rauch" w:date="2014-07-24T07:43:00Z">
        <w:rPr>
          <w:rFonts w:asciiTheme="majorHAnsi" w:eastAsiaTheme="majorEastAsia" w:hAnsiTheme="majorHAnsi" w:cstheme="majorBidi"/>
          <w:b/>
          <w:bCs/>
          <w:color w:val="365F91" w:themeColor="accent1" w:themeShade="BF"/>
          <w:kern w:val="3"/>
          <w:sz w:val="28"/>
          <w:szCs w:val="28"/>
          <w:lang w:val="en-US" w:eastAsia="zh-CN" w:bidi="hi-IN"/>
        </w:rPr>
      </w:rPrChange>
    </w:rPr>
  </w:style>
  <w:style w:type="paragraph" w:styleId="Nagwek2">
    <w:name w:val="heading 2"/>
    <w:basedOn w:val="Normalny"/>
    <w:next w:val="Normalny"/>
    <w:link w:val="Nagwek2Znak"/>
    <w:uiPriority w:val="9"/>
    <w:unhideWhenUsed/>
    <w:qFormat/>
    <w:rsid w:val="00AA0F7A"/>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A0F7A"/>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AA0F7A"/>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AA0F7A"/>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AA0F7A"/>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AA0F7A"/>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AA0F7A"/>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AA0F7A"/>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9A6390"/>
    <w:rPr>
      <w:rFonts w:asciiTheme="majorHAnsi" w:eastAsiaTheme="majorEastAsia" w:hAnsiTheme="majorHAnsi" w:cstheme="majorBidi"/>
      <w:b/>
      <w:bCs/>
      <w:color w:val="365F91" w:themeColor="accent1" w:themeShade="BF"/>
      <w:kern w:val="3"/>
      <w:sz w:val="28"/>
      <w:szCs w:val="28"/>
      <w:lang w:eastAsia="zh-CN" w:bidi="hi-IN"/>
    </w:rPr>
  </w:style>
  <w:style w:type="character" w:customStyle="1" w:styleId="Nagwek2Znak">
    <w:name w:val="Nagłówek 2 Znak"/>
    <w:basedOn w:val="Domylnaczcionkaakapitu"/>
    <w:link w:val="Nagwek2"/>
    <w:uiPriority w:val="9"/>
    <w:rsid w:val="00AA0F7A"/>
    <w:rPr>
      <w:rFonts w:asciiTheme="majorHAnsi" w:eastAsiaTheme="majorEastAsia" w:hAnsiTheme="majorHAnsi" w:cstheme="majorBidi"/>
      <w:b/>
      <w:bCs/>
      <w:color w:val="4F81BD" w:themeColor="accent1"/>
      <w:kern w:val="3"/>
      <w:sz w:val="26"/>
      <w:szCs w:val="26"/>
      <w:lang w:eastAsia="zh-CN" w:bidi="hi-IN"/>
    </w:rPr>
  </w:style>
  <w:style w:type="character" w:customStyle="1" w:styleId="Nagwek3Znak">
    <w:name w:val="Nagłówek 3 Znak"/>
    <w:basedOn w:val="Domylnaczcionkaakapitu"/>
    <w:link w:val="Nagwek3"/>
    <w:uiPriority w:val="9"/>
    <w:rsid w:val="00AA0F7A"/>
    <w:rPr>
      <w:rFonts w:asciiTheme="majorHAnsi" w:eastAsiaTheme="majorEastAsia" w:hAnsiTheme="majorHAnsi" w:cstheme="majorBidi"/>
      <w:b/>
      <w:bCs/>
      <w:color w:val="4F81BD" w:themeColor="accent1"/>
    </w:rPr>
  </w:style>
  <w:style w:type="character" w:customStyle="1" w:styleId="Nagwek4Znak">
    <w:name w:val="Nagłówek 4 Znak"/>
    <w:basedOn w:val="Domylnaczcionkaakapitu"/>
    <w:link w:val="Nagwek4"/>
    <w:uiPriority w:val="9"/>
    <w:rsid w:val="00AA0F7A"/>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AA0F7A"/>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AA0F7A"/>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AA0F7A"/>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AA0F7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AA0F7A"/>
    <w:rPr>
      <w:rFonts w:asciiTheme="majorHAnsi" w:eastAsiaTheme="majorEastAsia" w:hAnsiTheme="majorHAnsi" w:cstheme="majorBidi"/>
      <w:i/>
      <w:iCs/>
      <w:color w:val="404040" w:themeColor="text1" w:themeTint="BF"/>
      <w:sz w:val="20"/>
      <w:szCs w:val="20"/>
    </w:rPr>
  </w:style>
  <w:style w:type="paragraph" w:styleId="Nagwekspisutreci">
    <w:name w:val="TOC Heading"/>
    <w:basedOn w:val="Nagwek1"/>
    <w:next w:val="Normalny"/>
    <w:uiPriority w:val="39"/>
    <w:unhideWhenUsed/>
    <w:qFormat/>
    <w:rsid w:val="00737AEA"/>
    <w:pPr>
      <w:numPr>
        <w:numId w:val="0"/>
      </w:numPr>
      <w:outlineLvl w:val="9"/>
    </w:pPr>
  </w:style>
  <w:style w:type="paragraph" w:styleId="Spistreci1">
    <w:name w:val="toc 1"/>
    <w:basedOn w:val="Normalny"/>
    <w:next w:val="Normalny"/>
    <w:autoRedefine/>
    <w:uiPriority w:val="39"/>
    <w:unhideWhenUsed/>
    <w:qFormat/>
    <w:rsid w:val="00737AEA"/>
    <w:pPr>
      <w:spacing w:after="100"/>
    </w:pPr>
  </w:style>
  <w:style w:type="paragraph" w:styleId="Spistreci2">
    <w:name w:val="toc 2"/>
    <w:basedOn w:val="Normalny"/>
    <w:next w:val="Normalny"/>
    <w:autoRedefine/>
    <w:uiPriority w:val="39"/>
    <w:unhideWhenUsed/>
    <w:qFormat/>
    <w:rsid w:val="00737AEA"/>
    <w:pPr>
      <w:spacing w:after="100"/>
      <w:ind w:left="220"/>
    </w:pPr>
  </w:style>
  <w:style w:type="paragraph" w:styleId="Spistreci3">
    <w:name w:val="toc 3"/>
    <w:basedOn w:val="Normalny"/>
    <w:next w:val="Normalny"/>
    <w:autoRedefine/>
    <w:uiPriority w:val="39"/>
    <w:unhideWhenUsed/>
    <w:qFormat/>
    <w:rsid w:val="00737AEA"/>
    <w:pPr>
      <w:spacing w:after="100"/>
      <w:ind w:left="440"/>
    </w:pPr>
  </w:style>
  <w:style w:type="character" w:styleId="Hipercze">
    <w:name w:val="Hyperlink"/>
    <w:basedOn w:val="Domylnaczcionkaakapitu"/>
    <w:uiPriority w:val="99"/>
    <w:unhideWhenUsed/>
    <w:rsid w:val="00737AEA"/>
    <w:rPr>
      <w:color w:val="0000FF" w:themeColor="hyperlink"/>
      <w:u w:val="single"/>
    </w:rPr>
  </w:style>
  <w:style w:type="paragraph" w:styleId="Tekstdymka">
    <w:name w:val="Balloon Text"/>
    <w:basedOn w:val="Normalny"/>
    <w:link w:val="TekstdymkaZnak"/>
    <w:uiPriority w:val="99"/>
    <w:semiHidden/>
    <w:unhideWhenUsed/>
    <w:rsid w:val="00737AEA"/>
    <w:rPr>
      <w:rFonts w:ascii="Tahoma" w:hAnsi="Tahoma" w:cs="Tahoma"/>
      <w:sz w:val="16"/>
      <w:szCs w:val="16"/>
    </w:rPr>
  </w:style>
  <w:style w:type="character" w:customStyle="1" w:styleId="TekstdymkaZnak">
    <w:name w:val="Tekst dymka Znak"/>
    <w:basedOn w:val="Domylnaczcionkaakapitu"/>
    <w:link w:val="Tekstdymka"/>
    <w:uiPriority w:val="99"/>
    <w:semiHidden/>
    <w:rsid w:val="00737AEA"/>
    <w:rPr>
      <w:rFonts w:ascii="Tahoma" w:hAnsi="Tahoma" w:cs="Tahoma"/>
      <w:sz w:val="16"/>
      <w:szCs w:val="16"/>
    </w:rPr>
  </w:style>
  <w:style w:type="paragraph" w:customStyle="1" w:styleId="Standard">
    <w:name w:val="Standard"/>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style>
  <w:style w:type="paragraph" w:customStyle="1" w:styleId="Heading">
    <w:name w:val="Heading"/>
    <w:basedOn w:val="Standard"/>
    <w:next w:val="Textbody"/>
    <w:rsid w:val="004A27A4"/>
    <w:pPr>
      <w:keepNext/>
      <w:spacing w:before="240" w:after="120"/>
    </w:pPr>
    <w:rPr>
      <w:rFonts w:ascii="Nimbus Sans L" w:hAnsi="Nimbus Sans L"/>
      <w:sz w:val="28"/>
      <w:szCs w:val="28"/>
    </w:rPr>
  </w:style>
  <w:style w:type="paragraph" w:customStyle="1" w:styleId="Textbody">
    <w:name w:val="Text body"/>
    <w:basedOn w:val="Standard"/>
    <w:rsid w:val="004A27A4"/>
    <w:pPr>
      <w:spacing w:after="120"/>
    </w:pPr>
  </w:style>
  <w:style w:type="paragraph" w:styleId="Lista">
    <w:name w:val="List"/>
    <w:basedOn w:val="Textbody"/>
    <w:rsid w:val="004A27A4"/>
  </w:style>
  <w:style w:type="paragraph" w:styleId="Legenda">
    <w:name w:val="caption"/>
    <w:basedOn w:val="Standard"/>
    <w:rsid w:val="004A27A4"/>
    <w:pPr>
      <w:suppressLineNumbers/>
      <w:spacing w:before="120" w:after="120"/>
    </w:pPr>
    <w:rPr>
      <w:i/>
      <w:iCs/>
    </w:rPr>
  </w:style>
  <w:style w:type="paragraph" w:customStyle="1" w:styleId="Index">
    <w:name w:val="Index"/>
    <w:basedOn w:val="Standard"/>
    <w:rsid w:val="004A27A4"/>
    <w:pPr>
      <w:suppressLineNumbers/>
    </w:pPr>
  </w:style>
  <w:style w:type="character" w:customStyle="1" w:styleId="NumberingSymbols">
    <w:name w:val="Numbering Symbols"/>
    <w:rsid w:val="004A27A4"/>
  </w:style>
  <w:style w:type="character" w:customStyle="1" w:styleId="BulletSymbols">
    <w:name w:val="Bullet Symbols"/>
    <w:rsid w:val="004A27A4"/>
    <w:rPr>
      <w:rFonts w:ascii="OpenSymbol" w:eastAsia="OpenSymbol" w:hAnsi="OpenSymbol" w:cs="OpenSymbol"/>
    </w:rPr>
  </w:style>
  <w:style w:type="character" w:customStyle="1" w:styleId="Internetlink">
    <w:name w:val="Internet link"/>
    <w:rsid w:val="004A27A4"/>
    <w:rPr>
      <w:color w:val="000080"/>
      <w:u w:val="single"/>
    </w:rPr>
  </w:style>
  <w:style w:type="character" w:styleId="Uwydatnienie">
    <w:name w:val="Emphasis"/>
    <w:uiPriority w:val="20"/>
    <w:qFormat/>
    <w:rsid w:val="004A27A4"/>
    <w:rPr>
      <w:i/>
      <w:iCs/>
    </w:rPr>
  </w:style>
  <w:style w:type="character" w:styleId="Odwoaniedokomentarza">
    <w:name w:val="annotation reference"/>
    <w:basedOn w:val="Domylnaczcionkaakapitu"/>
    <w:uiPriority w:val="99"/>
    <w:semiHidden/>
    <w:unhideWhenUsed/>
    <w:rsid w:val="004A27A4"/>
    <w:rPr>
      <w:sz w:val="16"/>
      <w:szCs w:val="16"/>
    </w:rPr>
  </w:style>
  <w:style w:type="paragraph" w:styleId="Tekstkomentarza">
    <w:name w:val="annotation text"/>
    <w:basedOn w:val="Normalny"/>
    <w:link w:val="TekstkomentarzaZnak"/>
    <w:uiPriority w:val="99"/>
    <w:semiHidden/>
    <w:unhideWhenUsed/>
    <w:rsid w:val="004A27A4"/>
    <w:rPr>
      <w:rFonts w:cs="Mangal"/>
      <w:sz w:val="20"/>
      <w:szCs w:val="18"/>
    </w:rPr>
  </w:style>
  <w:style w:type="character" w:customStyle="1" w:styleId="TekstkomentarzaZnak">
    <w:name w:val="Tekst komentarza Znak"/>
    <w:basedOn w:val="Domylnaczcionkaakapitu"/>
    <w:link w:val="Tekstkomentarza"/>
    <w:uiPriority w:val="99"/>
    <w:semiHidden/>
    <w:rsid w:val="004A27A4"/>
    <w:rPr>
      <w:rFonts w:ascii="Nimbus Roman No9 L" w:eastAsia="DejaVu Sans" w:hAnsi="Nimbus Roman No9 L" w:cs="Mangal"/>
      <w:kern w:val="3"/>
      <w:sz w:val="20"/>
      <w:szCs w:val="18"/>
      <w:lang w:eastAsia="zh-CN" w:bidi="hi-IN"/>
    </w:rPr>
  </w:style>
  <w:style w:type="paragraph" w:styleId="Tematkomentarza">
    <w:name w:val="annotation subject"/>
    <w:basedOn w:val="Tekstkomentarza"/>
    <w:next w:val="Tekstkomentarza"/>
    <w:link w:val="TematkomentarzaZnak"/>
    <w:uiPriority w:val="99"/>
    <w:semiHidden/>
    <w:unhideWhenUsed/>
    <w:rsid w:val="004A27A4"/>
    <w:rPr>
      <w:b/>
      <w:bCs/>
    </w:rPr>
  </w:style>
  <w:style w:type="character" w:customStyle="1" w:styleId="TematkomentarzaZnak">
    <w:name w:val="Temat komentarza Znak"/>
    <w:basedOn w:val="TekstkomentarzaZnak"/>
    <w:link w:val="Tematkomentarza"/>
    <w:uiPriority w:val="99"/>
    <w:semiHidden/>
    <w:rsid w:val="004A27A4"/>
    <w:rPr>
      <w:rFonts w:ascii="Nimbus Roman No9 L" w:eastAsia="DejaVu Sans" w:hAnsi="Nimbus Roman No9 L" w:cs="Mangal"/>
      <w:b/>
      <w:bCs/>
      <w:kern w:val="3"/>
      <w:sz w:val="20"/>
      <w:szCs w:val="18"/>
      <w:lang w:eastAsia="zh-CN" w:bidi="hi-IN"/>
    </w:rPr>
  </w:style>
  <w:style w:type="paragraph" w:styleId="Nagwek">
    <w:name w:val="header"/>
    <w:basedOn w:val="Normalny"/>
    <w:link w:val="NagwekZnak"/>
    <w:uiPriority w:val="99"/>
    <w:unhideWhenUsed/>
    <w:rsid w:val="004A27A4"/>
    <w:pPr>
      <w:tabs>
        <w:tab w:val="center" w:pos="4680"/>
        <w:tab w:val="right" w:pos="9360"/>
      </w:tabs>
    </w:pPr>
    <w:rPr>
      <w:rFonts w:cs="Mangal"/>
      <w:szCs w:val="21"/>
    </w:rPr>
  </w:style>
  <w:style w:type="character" w:customStyle="1" w:styleId="NagwekZnak">
    <w:name w:val="Nagłówek Znak"/>
    <w:basedOn w:val="Domylnaczcionkaakapitu"/>
    <w:link w:val="Nagwek"/>
    <w:uiPriority w:val="99"/>
    <w:rsid w:val="004A27A4"/>
    <w:rPr>
      <w:rFonts w:ascii="Nimbus Roman No9 L" w:eastAsia="DejaVu Sans" w:hAnsi="Nimbus Roman No9 L" w:cs="Mangal"/>
      <w:kern w:val="3"/>
      <w:sz w:val="24"/>
      <w:szCs w:val="21"/>
      <w:lang w:eastAsia="zh-CN" w:bidi="hi-IN"/>
    </w:rPr>
  </w:style>
  <w:style w:type="paragraph" w:styleId="Stopka">
    <w:name w:val="footer"/>
    <w:basedOn w:val="Normalny"/>
    <w:link w:val="StopkaZnak"/>
    <w:uiPriority w:val="99"/>
    <w:unhideWhenUsed/>
    <w:rsid w:val="004A27A4"/>
    <w:pPr>
      <w:tabs>
        <w:tab w:val="center" w:pos="4680"/>
        <w:tab w:val="right" w:pos="9360"/>
      </w:tabs>
    </w:pPr>
    <w:rPr>
      <w:rFonts w:cs="Mangal"/>
      <w:szCs w:val="21"/>
    </w:rPr>
  </w:style>
  <w:style w:type="character" w:customStyle="1" w:styleId="StopkaZnak">
    <w:name w:val="Stopka Znak"/>
    <w:basedOn w:val="Domylnaczcionkaakapitu"/>
    <w:link w:val="Stopka"/>
    <w:uiPriority w:val="99"/>
    <w:rsid w:val="004A27A4"/>
    <w:rPr>
      <w:rFonts w:ascii="Nimbus Roman No9 L" w:eastAsia="DejaVu Sans" w:hAnsi="Nimbus Roman No9 L" w:cs="Mangal"/>
      <w:kern w:val="3"/>
      <w:sz w:val="24"/>
      <w:szCs w:val="21"/>
      <w:lang w:eastAsia="zh-CN" w:bidi="hi-IN"/>
    </w:rPr>
  </w:style>
  <w:style w:type="paragraph" w:styleId="Tekstprzypisukocowego">
    <w:name w:val="endnote text"/>
    <w:basedOn w:val="Normalny"/>
    <w:link w:val="TekstprzypisukocowegoZnak"/>
    <w:uiPriority w:val="99"/>
    <w:semiHidden/>
    <w:unhideWhenUsed/>
    <w:rsid w:val="004A27A4"/>
    <w:rPr>
      <w:rFonts w:cs="Mangal"/>
      <w:sz w:val="20"/>
      <w:szCs w:val="18"/>
    </w:rPr>
  </w:style>
  <w:style w:type="character" w:customStyle="1" w:styleId="TekstprzypisukocowegoZnak">
    <w:name w:val="Tekst przypisu końcowego Znak"/>
    <w:basedOn w:val="Domylnaczcionkaakapitu"/>
    <w:link w:val="Tekstprzypisukocowego"/>
    <w:uiPriority w:val="99"/>
    <w:semiHidden/>
    <w:rsid w:val="004A27A4"/>
    <w:rPr>
      <w:rFonts w:ascii="Nimbus Roman No9 L" w:eastAsia="DejaVu Sans" w:hAnsi="Nimbus Roman No9 L" w:cs="Mangal"/>
      <w:kern w:val="3"/>
      <w:sz w:val="20"/>
      <w:szCs w:val="18"/>
      <w:lang w:eastAsia="zh-CN" w:bidi="hi-IN"/>
    </w:rPr>
  </w:style>
  <w:style w:type="character" w:styleId="Odwoanieprzypisukocowego">
    <w:name w:val="endnote reference"/>
    <w:basedOn w:val="Domylnaczcionkaakapitu"/>
    <w:uiPriority w:val="99"/>
    <w:semiHidden/>
    <w:unhideWhenUsed/>
    <w:rsid w:val="004A27A4"/>
    <w:rPr>
      <w:vertAlign w:val="superscript"/>
    </w:rPr>
  </w:style>
  <w:style w:type="paragraph" w:styleId="Tekstprzypisudolnego">
    <w:name w:val="footnote text"/>
    <w:basedOn w:val="Normalny"/>
    <w:link w:val="TekstprzypisudolnegoZnak"/>
    <w:uiPriority w:val="99"/>
    <w:semiHidden/>
    <w:unhideWhenUsed/>
    <w:rsid w:val="004A27A4"/>
    <w:rPr>
      <w:rFonts w:cs="Mangal"/>
      <w:sz w:val="20"/>
      <w:szCs w:val="18"/>
    </w:rPr>
  </w:style>
  <w:style w:type="character" w:customStyle="1" w:styleId="TekstprzypisudolnegoZnak">
    <w:name w:val="Tekst przypisu dolnego Znak"/>
    <w:basedOn w:val="Domylnaczcionkaakapitu"/>
    <w:link w:val="Tekstprzypisudolnego"/>
    <w:uiPriority w:val="99"/>
    <w:semiHidden/>
    <w:rsid w:val="004A27A4"/>
    <w:rPr>
      <w:rFonts w:ascii="Nimbus Roman No9 L" w:eastAsia="DejaVu Sans" w:hAnsi="Nimbus Roman No9 L" w:cs="Mangal"/>
      <w:kern w:val="3"/>
      <w:sz w:val="20"/>
      <w:szCs w:val="18"/>
      <w:lang w:eastAsia="zh-CN" w:bidi="hi-IN"/>
    </w:rPr>
  </w:style>
  <w:style w:type="character" w:styleId="Odwoanieprzypisudolnego">
    <w:name w:val="footnote reference"/>
    <w:basedOn w:val="Domylnaczcionkaakapitu"/>
    <w:uiPriority w:val="99"/>
    <w:semiHidden/>
    <w:unhideWhenUsed/>
    <w:rsid w:val="004A27A4"/>
    <w:rPr>
      <w:vertAlign w:val="superscript"/>
    </w:rPr>
  </w:style>
  <w:style w:type="paragraph" w:styleId="Spistreci5">
    <w:name w:val="toc 5"/>
    <w:basedOn w:val="Normalny"/>
    <w:next w:val="Normalny"/>
    <w:autoRedefine/>
    <w:uiPriority w:val="39"/>
    <w:unhideWhenUsed/>
    <w:rsid w:val="004A27A4"/>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Spistreci4">
    <w:name w:val="toc 4"/>
    <w:basedOn w:val="Normalny"/>
    <w:next w:val="Normalny"/>
    <w:autoRedefine/>
    <w:uiPriority w:val="39"/>
    <w:unhideWhenUsed/>
    <w:rsid w:val="004A27A4"/>
    <w:pPr>
      <w:spacing w:after="100"/>
      <w:ind w:left="720"/>
    </w:pPr>
    <w:rPr>
      <w:rFonts w:cs="Mangal"/>
      <w:szCs w:val="21"/>
    </w:rPr>
  </w:style>
  <w:style w:type="character" w:customStyle="1" w:styleId="mw-headline">
    <w:name w:val="mw-headline"/>
    <w:basedOn w:val="Domylnaczcionkaakapitu"/>
    <w:rsid w:val="004A27A4"/>
  </w:style>
  <w:style w:type="paragraph" w:styleId="Akapitzlist">
    <w:name w:val="List Paragraph"/>
    <w:basedOn w:val="Normalny"/>
    <w:uiPriority w:val="34"/>
    <w:qFormat/>
    <w:rsid w:val="004A27A4"/>
    <w:pPr>
      <w:ind w:left="720"/>
      <w:contextualSpacing/>
    </w:pPr>
    <w:rPr>
      <w:rFonts w:cs="Mangal"/>
      <w:szCs w:val="21"/>
    </w:rPr>
  </w:style>
  <w:style w:type="character" w:customStyle="1" w:styleId="urlp747a68947d5b306bf46bb590a0b710620250bc282f7566b0fd22bc8908173d6f">
    <w:name w:val="url_p_747a68947d5b306bf46bb590a0b710620250bc282f7566b0fd22bc8908173d6f"/>
    <w:basedOn w:val="Domylnaczcionkaakapitu"/>
    <w:rsid w:val="004A27A4"/>
  </w:style>
  <w:style w:type="character" w:customStyle="1" w:styleId="hps">
    <w:name w:val="hps"/>
    <w:basedOn w:val="Domylnaczcionkaakapitu"/>
    <w:rsid w:val="004A27A4"/>
  </w:style>
  <w:style w:type="character" w:customStyle="1" w:styleId="atn">
    <w:name w:val="atn"/>
    <w:basedOn w:val="Domylnaczcionkaakapitu"/>
    <w:rsid w:val="004A27A4"/>
  </w:style>
  <w:style w:type="character" w:styleId="Tekstzastpczy">
    <w:name w:val="Placeholder Text"/>
    <w:basedOn w:val="Domylnaczcionkaakapitu"/>
    <w:uiPriority w:val="99"/>
    <w:semiHidden/>
    <w:rsid w:val="004A27A4"/>
    <w:rPr>
      <w:color w:val="808080"/>
    </w:rPr>
  </w:style>
  <w:style w:type="table" w:styleId="Tabela-Siatka">
    <w:name w:val="Table Grid"/>
    <w:basedOn w:val="Standardowy"/>
    <w:uiPriority w:val="59"/>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ia">
    <w:name w:val="Bibliography"/>
    <w:basedOn w:val="Normalny"/>
    <w:next w:val="Normalny"/>
    <w:uiPriority w:val="37"/>
    <w:unhideWhenUsed/>
    <w:rsid w:val="000C089B"/>
    <w:rPr>
      <w:rFonts w:cs="Mangal"/>
      <w:szCs w:val="21"/>
    </w:rPr>
  </w:style>
  <w:style w:type="paragraph" w:customStyle="1" w:styleId="PreformattedText">
    <w:name w:val="Preformatted Text"/>
    <w:basedOn w:val="Standard"/>
    <w:rsid w:val="00282B73"/>
    <w:rPr>
      <w:rFonts w:ascii="DejaVu Sans Mono" w:eastAsia="DejaVu Sans Mono" w:hAnsi="DejaVu Sans Mono"/>
      <w:sz w:val="20"/>
      <w:szCs w:val="20"/>
    </w:rPr>
  </w:style>
  <w:style w:type="character" w:customStyle="1" w:styleId="ft00">
    <w:name w:val="ft00"/>
    <w:basedOn w:val="Domylnaczcionkaakapitu"/>
    <w:rsid w:val="00320584"/>
  </w:style>
  <w:style w:type="table" w:styleId="Jasnecieniowanieakcent5">
    <w:name w:val="Light Shading Accent 5"/>
    <w:basedOn w:val="Standardowy"/>
    <w:uiPriority w:val="60"/>
    <w:rsid w:val="00B41B0E"/>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Podtytu">
    <w:name w:val="Subtitle"/>
    <w:basedOn w:val="Normalny"/>
    <w:next w:val="Normalny"/>
    <w:link w:val="PodtytuZnak"/>
    <w:uiPriority w:val="11"/>
    <w:qFormat/>
    <w:rsid w:val="00CA192F"/>
    <w:pPr>
      <w:numPr>
        <w:ilvl w:val="1"/>
      </w:numPr>
    </w:pPr>
    <w:rPr>
      <w:rFonts w:asciiTheme="majorHAnsi" w:eastAsiaTheme="majorEastAsia" w:hAnsiTheme="majorHAnsi" w:cs="Mangal"/>
      <w:i/>
      <w:iCs/>
      <w:color w:val="4F81BD" w:themeColor="accent1"/>
      <w:spacing w:val="15"/>
      <w:szCs w:val="21"/>
    </w:rPr>
  </w:style>
  <w:style w:type="character" w:customStyle="1" w:styleId="PodtytuZnak">
    <w:name w:val="Podtytuł Znak"/>
    <w:basedOn w:val="Domylnaczcionkaakapitu"/>
    <w:link w:val="Podtytu"/>
    <w:uiPriority w:val="11"/>
    <w:rsid w:val="00CA192F"/>
    <w:rPr>
      <w:rFonts w:asciiTheme="majorHAnsi" w:eastAsiaTheme="majorEastAsia" w:hAnsiTheme="majorHAnsi" w:cs="Mangal"/>
      <w:i/>
      <w:iCs/>
      <w:color w:val="4F81BD" w:themeColor="accent1"/>
      <w:spacing w:val="15"/>
      <w:kern w:val="3"/>
      <w:sz w:val="24"/>
      <w:szCs w:val="21"/>
      <w:lang w:eastAsia="zh-CN" w:bidi="hi-IN"/>
    </w:rPr>
  </w:style>
  <w:style w:type="paragraph" w:styleId="Tytu">
    <w:name w:val="Title"/>
    <w:basedOn w:val="Normalny"/>
    <w:next w:val="Normalny"/>
    <w:link w:val="TytuZnak"/>
    <w:uiPriority w:val="10"/>
    <w:qFormat/>
    <w:rsid w:val="00CA192F"/>
    <w:pPr>
      <w:pBdr>
        <w:bottom w:val="single" w:sz="8" w:space="4" w:color="4F81BD" w:themeColor="accent1"/>
      </w:pBdr>
      <w:spacing w:after="300" w:line="240" w:lineRule="auto"/>
      <w:contextualSpacing/>
    </w:pPr>
    <w:rPr>
      <w:rFonts w:asciiTheme="majorHAnsi" w:eastAsiaTheme="majorEastAsia" w:hAnsiTheme="majorHAnsi" w:cs="Mangal"/>
      <w:color w:val="17365D" w:themeColor="text2" w:themeShade="BF"/>
      <w:spacing w:val="5"/>
      <w:kern w:val="28"/>
      <w:sz w:val="52"/>
      <w:szCs w:val="47"/>
    </w:rPr>
  </w:style>
  <w:style w:type="character" w:customStyle="1" w:styleId="TytuZnak">
    <w:name w:val="Tytuł Znak"/>
    <w:basedOn w:val="Domylnaczcionkaakapitu"/>
    <w:link w:val="Tytu"/>
    <w:uiPriority w:val="10"/>
    <w:rsid w:val="00CA192F"/>
    <w:rPr>
      <w:rFonts w:asciiTheme="majorHAnsi" w:eastAsiaTheme="majorEastAsia" w:hAnsiTheme="majorHAnsi" w:cs="Mangal"/>
      <w:color w:val="17365D" w:themeColor="text2" w:themeShade="BF"/>
      <w:spacing w:val="5"/>
      <w:kern w:val="28"/>
      <w:sz w:val="52"/>
      <w:szCs w:val="47"/>
      <w:lang w:eastAsia="zh-CN" w:bidi="hi-IN"/>
    </w:rPr>
  </w:style>
  <w:style w:type="character" w:styleId="Pogrubienie">
    <w:name w:val="Strong"/>
    <w:basedOn w:val="Domylnaczcionkaakapitu"/>
    <w:uiPriority w:val="22"/>
    <w:qFormat/>
    <w:rsid w:val="00CA192F"/>
    <w:rPr>
      <w:b/>
      <w:bCs/>
    </w:rPr>
  </w:style>
  <w:style w:type="paragraph" w:styleId="Cytat">
    <w:name w:val="Quote"/>
    <w:basedOn w:val="Normalny"/>
    <w:next w:val="Normalny"/>
    <w:link w:val="CytatZnak"/>
    <w:uiPriority w:val="29"/>
    <w:qFormat/>
    <w:rsid w:val="00CA192F"/>
    <w:rPr>
      <w:rFonts w:cs="Mangal"/>
      <w:i/>
      <w:iCs/>
      <w:color w:val="000000" w:themeColor="text1"/>
      <w:szCs w:val="21"/>
    </w:rPr>
  </w:style>
  <w:style w:type="character" w:customStyle="1" w:styleId="CytatZnak">
    <w:name w:val="Cytat Znak"/>
    <w:basedOn w:val="Domylnaczcionkaakapitu"/>
    <w:link w:val="Cytat"/>
    <w:uiPriority w:val="29"/>
    <w:rsid w:val="00CA192F"/>
    <w:rPr>
      <w:rFonts w:ascii="Nimbus Roman No9 L" w:eastAsia="DejaVu Sans" w:hAnsi="Nimbus Roman No9 L" w:cs="Mangal"/>
      <w:i/>
      <w:iCs/>
      <w:color w:val="000000" w:themeColor="text1"/>
      <w:kern w:val="3"/>
      <w:sz w:val="24"/>
      <w:szCs w:val="21"/>
      <w:lang w:eastAsia="zh-CN" w:bidi="hi-IN"/>
    </w:rPr>
  </w:style>
  <w:style w:type="paragraph" w:styleId="Bezodstpw">
    <w:name w:val="No Spacing"/>
    <w:uiPriority w:val="1"/>
    <w:qFormat/>
    <w:rsid w:val="00834B39"/>
    <w:pPr>
      <w:widowControl w:val="0"/>
      <w:suppressAutoHyphens/>
      <w:autoSpaceDN w:val="0"/>
      <w:spacing w:after="0" w:line="240" w:lineRule="auto"/>
      <w:textAlignment w:val="baseline"/>
    </w:pPr>
    <w:rPr>
      <w:rFonts w:ascii="Nimbus Roman No9 L" w:eastAsia="DejaVu Sans" w:hAnsi="Nimbus Roman No9 L" w:cs="Mangal"/>
      <w:kern w:val="3"/>
      <w:sz w:val="24"/>
      <w:szCs w:val="21"/>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style>
  <w:style w:type="paragraph" w:styleId="Nagwek1">
    <w:name w:val="heading 1"/>
    <w:basedOn w:val="Normalny"/>
    <w:next w:val="Normalny"/>
    <w:link w:val="Nagwek1Znak"/>
    <w:qFormat/>
    <w:rsid w:val="00AA0F7A"/>
    <w:pPr>
      <w:keepNext/>
      <w:keepLines/>
      <w:spacing w:before="480"/>
      <w:ind w:left="432" w:hanging="432"/>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AA0F7A"/>
    <w:pPr>
      <w:keepNext/>
      <w:keepLines/>
      <w:spacing w:before="200"/>
      <w:ind w:left="576" w:hanging="576"/>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A0F7A"/>
    <w:pPr>
      <w:keepNext/>
      <w:keepLines/>
      <w:spacing w:before="200"/>
      <w:ind w:left="720" w:hanging="72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AA0F7A"/>
    <w:pPr>
      <w:keepNext/>
      <w:keepLines/>
      <w:spacing w:before="200"/>
      <w:ind w:left="864" w:hanging="864"/>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AA0F7A"/>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AA0F7A"/>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AA0F7A"/>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AA0F7A"/>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AA0F7A"/>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AA0F7A"/>
    <w:rPr>
      <w:rFonts w:asciiTheme="majorHAnsi" w:eastAsiaTheme="majorEastAsia" w:hAnsiTheme="majorHAnsi" w:cstheme="majorBidi"/>
      <w:b/>
      <w:bCs/>
      <w:color w:val="365F91" w:themeColor="accent1" w:themeShade="BF"/>
      <w:kern w:val="3"/>
      <w:sz w:val="28"/>
      <w:szCs w:val="28"/>
      <w:lang w:eastAsia="zh-CN" w:bidi="hi-IN"/>
    </w:rPr>
  </w:style>
  <w:style w:type="character" w:customStyle="1" w:styleId="Nagwek2Znak">
    <w:name w:val="Nagłówek 2 Znak"/>
    <w:basedOn w:val="Domylnaczcionkaakapitu"/>
    <w:link w:val="Nagwek2"/>
    <w:uiPriority w:val="9"/>
    <w:rsid w:val="00AA0F7A"/>
    <w:rPr>
      <w:rFonts w:asciiTheme="majorHAnsi" w:eastAsiaTheme="majorEastAsia" w:hAnsiTheme="majorHAnsi" w:cstheme="majorBidi"/>
      <w:b/>
      <w:bCs/>
      <w:color w:val="4F81BD" w:themeColor="accent1"/>
      <w:kern w:val="3"/>
      <w:sz w:val="26"/>
      <w:szCs w:val="26"/>
      <w:lang w:eastAsia="zh-CN" w:bidi="hi-IN"/>
    </w:rPr>
  </w:style>
  <w:style w:type="character" w:customStyle="1" w:styleId="Nagwek3Znak">
    <w:name w:val="Nagłówek 3 Znak"/>
    <w:basedOn w:val="Domylnaczcionkaakapitu"/>
    <w:link w:val="Nagwek3"/>
    <w:uiPriority w:val="9"/>
    <w:rsid w:val="00AA0F7A"/>
    <w:rPr>
      <w:rFonts w:asciiTheme="majorHAnsi" w:eastAsiaTheme="majorEastAsia" w:hAnsiTheme="majorHAnsi" w:cstheme="majorBidi"/>
      <w:b/>
      <w:bCs/>
      <w:color w:val="4F81BD" w:themeColor="accent1"/>
      <w:kern w:val="3"/>
      <w:sz w:val="24"/>
      <w:szCs w:val="24"/>
      <w:lang w:eastAsia="zh-CN" w:bidi="hi-IN"/>
    </w:rPr>
  </w:style>
  <w:style w:type="character" w:customStyle="1" w:styleId="Nagwek4Znak">
    <w:name w:val="Nagłówek 4 Znak"/>
    <w:basedOn w:val="Domylnaczcionkaakapitu"/>
    <w:link w:val="Nagwek4"/>
    <w:uiPriority w:val="9"/>
    <w:rsid w:val="00AA0F7A"/>
    <w:rPr>
      <w:rFonts w:asciiTheme="majorHAnsi" w:eastAsiaTheme="majorEastAsia" w:hAnsiTheme="majorHAnsi" w:cstheme="majorBidi"/>
      <w:b/>
      <w:bCs/>
      <w:i/>
      <w:iCs/>
      <w:color w:val="4F81BD" w:themeColor="accent1"/>
      <w:kern w:val="3"/>
      <w:sz w:val="24"/>
      <w:szCs w:val="24"/>
      <w:lang w:eastAsia="zh-CN" w:bidi="hi-IN"/>
    </w:rPr>
  </w:style>
  <w:style w:type="character" w:customStyle="1" w:styleId="Nagwek5Znak">
    <w:name w:val="Nagłówek 5 Znak"/>
    <w:basedOn w:val="Domylnaczcionkaakapitu"/>
    <w:link w:val="Nagwek5"/>
    <w:uiPriority w:val="9"/>
    <w:semiHidden/>
    <w:rsid w:val="00AA0F7A"/>
    <w:rPr>
      <w:rFonts w:asciiTheme="majorHAnsi" w:eastAsiaTheme="majorEastAsia" w:hAnsiTheme="majorHAnsi" w:cstheme="majorBidi"/>
      <w:color w:val="243F60" w:themeColor="accent1" w:themeShade="7F"/>
      <w:kern w:val="3"/>
      <w:sz w:val="24"/>
      <w:szCs w:val="24"/>
      <w:lang w:eastAsia="zh-CN" w:bidi="hi-IN"/>
    </w:rPr>
  </w:style>
  <w:style w:type="character" w:customStyle="1" w:styleId="Nagwek6Znak">
    <w:name w:val="Nagłówek 6 Znak"/>
    <w:basedOn w:val="Domylnaczcionkaakapitu"/>
    <w:link w:val="Nagwek6"/>
    <w:uiPriority w:val="9"/>
    <w:semiHidden/>
    <w:rsid w:val="00AA0F7A"/>
    <w:rPr>
      <w:rFonts w:asciiTheme="majorHAnsi" w:eastAsiaTheme="majorEastAsia" w:hAnsiTheme="majorHAnsi" w:cstheme="majorBidi"/>
      <w:i/>
      <w:iCs/>
      <w:color w:val="243F60" w:themeColor="accent1" w:themeShade="7F"/>
      <w:kern w:val="3"/>
      <w:sz w:val="24"/>
      <w:szCs w:val="24"/>
      <w:lang w:eastAsia="zh-CN" w:bidi="hi-IN"/>
    </w:rPr>
  </w:style>
  <w:style w:type="character" w:customStyle="1" w:styleId="Nagwek7Znak">
    <w:name w:val="Nagłówek 7 Znak"/>
    <w:basedOn w:val="Domylnaczcionkaakapitu"/>
    <w:link w:val="Nagwek7"/>
    <w:uiPriority w:val="9"/>
    <w:semiHidden/>
    <w:rsid w:val="00AA0F7A"/>
    <w:rPr>
      <w:rFonts w:asciiTheme="majorHAnsi" w:eastAsiaTheme="majorEastAsia" w:hAnsiTheme="majorHAnsi" w:cstheme="majorBidi"/>
      <w:i/>
      <w:iCs/>
      <w:color w:val="404040" w:themeColor="text1" w:themeTint="BF"/>
      <w:kern w:val="3"/>
      <w:sz w:val="24"/>
      <w:szCs w:val="24"/>
      <w:lang w:eastAsia="zh-CN" w:bidi="hi-IN"/>
    </w:rPr>
  </w:style>
  <w:style w:type="character" w:customStyle="1" w:styleId="Nagwek8Znak">
    <w:name w:val="Nagłówek 8 Znak"/>
    <w:basedOn w:val="Domylnaczcionkaakapitu"/>
    <w:link w:val="Nagwek8"/>
    <w:uiPriority w:val="9"/>
    <w:semiHidden/>
    <w:rsid w:val="00AA0F7A"/>
    <w:rPr>
      <w:rFonts w:asciiTheme="majorHAnsi" w:eastAsiaTheme="majorEastAsia" w:hAnsiTheme="majorHAnsi" w:cstheme="majorBidi"/>
      <w:color w:val="404040" w:themeColor="text1" w:themeTint="BF"/>
      <w:kern w:val="3"/>
      <w:sz w:val="20"/>
      <w:szCs w:val="20"/>
      <w:lang w:eastAsia="zh-CN" w:bidi="hi-IN"/>
    </w:rPr>
  </w:style>
  <w:style w:type="character" w:customStyle="1" w:styleId="Nagwek9Znak">
    <w:name w:val="Nagłówek 9 Znak"/>
    <w:basedOn w:val="Domylnaczcionkaakapitu"/>
    <w:link w:val="Nagwek9"/>
    <w:uiPriority w:val="9"/>
    <w:semiHidden/>
    <w:rsid w:val="00AA0F7A"/>
    <w:rPr>
      <w:rFonts w:asciiTheme="majorHAnsi" w:eastAsiaTheme="majorEastAsia" w:hAnsiTheme="majorHAnsi" w:cstheme="majorBidi"/>
      <w:i/>
      <w:iCs/>
      <w:color w:val="404040" w:themeColor="text1" w:themeTint="BF"/>
      <w:kern w:val="3"/>
      <w:sz w:val="20"/>
      <w:szCs w:val="20"/>
      <w:lang w:eastAsia="zh-CN" w:bidi="hi-IN"/>
    </w:rPr>
  </w:style>
  <w:style w:type="paragraph" w:styleId="Nagwekspisutreci">
    <w:name w:val="TOC Heading"/>
    <w:basedOn w:val="Nagwek1"/>
    <w:next w:val="Normalny"/>
    <w:uiPriority w:val="39"/>
    <w:unhideWhenUsed/>
    <w:qFormat/>
    <w:rsid w:val="00737AEA"/>
    <w:pPr>
      <w:ind w:left="0" w:firstLine="0"/>
      <w:outlineLvl w:val="9"/>
    </w:pPr>
  </w:style>
  <w:style w:type="paragraph" w:styleId="Spistreci1">
    <w:name w:val="toc 1"/>
    <w:basedOn w:val="Normalny"/>
    <w:next w:val="Normalny"/>
    <w:autoRedefine/>
    <w:uiPriority w:val="39"/>
    <w:unhideWhenUsed/>
    <w:qFormat/>
    <w:rsid w:val="00737AEA"/>
    <w:pPr>
      <w:spacing w:after="100"/>
    </w:pPr>
  </w:style>
  <w:style w:type="paragraph" w:styleId="Spistreci2">
    <w:name w:val="toc 2"/>
    <w:basedOn w:val="Normalny"/>
    <w:next w:val="Normalny"/>
    <w:autoRedefine/>
    <w:uiPriority w:val="39"/>
    <w:unhideWhenUsed/>
    <w:qFormat/>
    <w:rsid w:val="00737AEA"/>
    <w:pPr>
      <w:spacing w:after="100"/>
      <w:ind w:left="220"/>
    </w:pPr>
  </w:style>
  <w:style w:type="paragraph" w:styleId="Spistreci3">
    <w:name w:val="toc 3"/>
    <w:basedOn w:val="Normalny"/>
    <w:next w:val="Normalny"/>
    <w:autoRedefine/>
    <w:uiPriority w:val="39"/>
    <w:unhideWhenUsed/>
    <w:qFormat/>
    <w:rsid w:val="00737AEA"/>
    <w:pPr>
      <w:spacing w:after="100"/>
      <w:ind w:left="440"/>
    </w:pPr>
  </w:style>
  <w:style w:type="character" w:styleId="Hipercze">
    <w:name w:val="Hyperlink"/>
    <w:basedOn w:val="Domylnaczcionkaakapitu"/>
    <w:uiPriority w:val="99"/>
    <w:unhideWhenUsed/>
    <w:rsid w:val="00737AEA"/>
    <w:rPr>
      <w:color w:val="0000FF" w:themeColor="hyperlink"/>
      <w:u w:val="single"/>
    </w:rPr>
  </w:style>
  <w:style w:type="paragraph" w:styleId="Tekstdymka">
    <w:name w:val="Balloon Text"/>
    <w:basedOn w:val="Normalny"/>
    <w:link w:val="TekstdymkaZnak"/>
    <w:uiPriority w:val="99"/>
    <w:semiHidden/>
    <w:unhideWhenUsed/>
    <w:rsid w:val="00737AEA"/>
    <w:rPr>
      <w:rFonts w:ascii="Tahoma" w:hAnsi="Tahoma" w:cs="Tahoma"/>
      <w:sz w:val="16"/>
      <w:szCs w:val="16"/>
    </w:rPr>
  </w:style>
  <w:style w:type="character" w:customStyle="1" w:styleId="TekstdymkaZnak">
    <w:name w:val="Tekst dymka Znak"/>
    <w:basedOn w:val="Domylnaczcionkaakapitu"/>
    <w:link w:val="Tekstdymka"/>
    <w:uiPriority w:val="99"/>
    <w:semiHidden/>
    <w:rsid w:val="00737AEA"/>
    <w:rPr>
      <w:rFonts w:ascii="Tahoma" w:hAnsi="Tahoma" w:cs="Tahoma"/>
      <w:sz w:val="16"/>
      <w:szCs w:val="16"/>
    </w:rPr>
  </w:style>
  <w:style w:type="paragraph" w:customStyle="1" w:styleId="Standard">
    <w:name w:val="Standard"/>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style>
  <w:style w:type="paragraph" w:customStyle="1" w:styleId="Heading">
    <w:name w:val="Heading"/>
    <w:basedOn w:val="Standard"/>
    <w:next w:val="Textbody"/>
    <w:rsid w:val="004A27A4"/>
    <w:pPr>
      <w:keepNext/>
      <w:spacing w:before="240" w:after="120"/>
    </w:pPr>
    <w:rPr>
      <w:rFonts w:ascii="Nimbus Sans L" w:hAnsi="Nimbus Sans L"/>
      <w:sz w:val="28"/>
      <w:szCs w:val="28"/>
    </w:rPr>
  </w:style>
  <w:style w:type="paragraph" w:customStyle="1" w:styleId="Textbody">
    <w:name w:val="Text body"/>
    <w:basedOn w:val="Standard"/>
    <w:rsid w:val="004A27A4"/>
    <w:pPr>
      <w:spacing w:after="120"/>
    </w:pPr>
  </w:style>
  <w:style w:type="paragraph" w:styleId="Lista">
    <w:name w:val="List"/>
    <w:basedOn w:val="Textbody"/>
    <w:rsid w:val="004A27A4"/>
  </w:style>
  <w:style w:type="paragraph" w:styleId="Legenda">
    <w:name w:val="caption"/>
    <w:basedOn w:val="Standard"/>
    <w:rsid w:val="004A27A4"/>
    <w:pPr>
      <w:suppressLineNumbers/>
      <w:spacing w:before="120" w:after="120"/>
    </w:pPr>
    <w:rPr>
      <w:i/>
      <w:iCs/>
    </w:rPr>
  </w:style>
  <w:style w:type="paragraph" w:customStyle="1" w:styleId="Index">
    <w:name w:val="Index"/>
    <w:basedOn w:val="Standard"/>
    <w:rsid w:val="004A27A4"/>
    <w:pPr>
      <w:suppressLineNumbers/>
    </w:pPr>
  </w:style>
  <w:style w:type="character" w:customStyle="1" w:styleId="NumberingSymbols">
    <w:name w:val="Numbering Symbols"/>
    <w:rsid w:val="004A27A4"/>
  </w:style>
  <w:style w:type="character" w:customStyle="1" w:styleId="BulletSymbols">
    <w:name w:val="Bullet Symbols"/>
    <w:rsid w:val="004A27A4"/>
    <w:rPr>
      <w:rFonts w:ascii="OpenSymbol" w:eastAsia="OpenSymbol" w:hAnsi="OpenSymbol" w:cs="OpenSymbol"/>
    </w:rPr>
  </w:style>
  <w:style w:type="character" w:customStyle="1" w:styleId="Internetlink">
    <w:name w:val="Internet link"/>
    <w:rsid w:val="004A27A4"/>
    <w:rPr>
      <w:color w:val="000080"/>
      <w:u w:val="single"/>
    </w:rPr>
  </w:style>
  <w:style w:type="character" w:styleId="Uwydatnienie">
    <w:name w:val="Emphasis"/>
    <w:uiPriority w:val="20"/>
    <w:qFormat/>
    <w:rsid w:val="004A27A4"/>
    <w:rPr>
      <w:i/>
      <w:iCs/>
    </w:rPr>
  </w:style>
  <w:style w:type="character" w:styleId="Odwoaniedokomentarza">
    <w:name w:val="annotation reference"/>
    <w:basedOn w:val="Domylnaczcionkaakapitu"/>
    <w:uiPriority w:val="99"/>
    <w:semiHidden/>
    <w:unhideWhenUsed/>
    <w:rsid w:val="004A27A4"/>
    <w:rPr>
      <w:sz w:val="16"/>
      <w:szCs w:val="16"/>
    </w:rPr>
  </w:style>
  <w:style w:type="paragraph" w:styleId="Tekstkomentarza">
    <w:name w:val="annotation text"/>
    <w:basedOn w:val="Normalny"/>
    <w:link w:val="TekstkomentarzaZnak"/>
    <w:uiPriority w:val="99"/>
    <w:semiHidden/>
    <w:unhideWhenUsed/>
    <w:rsid w:val="004A27A4"/>
    <w:rPr>
      <w:rFonts w:cs="Mangal"/>
      <w:sz w:val="20"/>
      <w:szCs w:val="18"/>
    </w:rPr>
  </w:style>
  <w:style w:type="character" w:customStyle="1" w:styleId="TekstkomentarzaZnak">
    <w:name w:val="Tekst komentarza Znak"/>
    <w:basedOn w:val="Domylnaczcionkaakapitu"/>
    <w:link w:val="Tekstkomentarza"/>
    <w:uiPriority w:val="99"/>
    <w:semiHidden/>
    <w:rsid w:val="004A27A4"/>
    <w:rPr>
      <w:rFonts w:ascii="Nimbus Roman No9 L" w:eastAsia="DejaVu Sans" w:hAnsi="Nimbus Roman No9 L" w:cs="Mangal"/>
      <w:kern w:val="3"/>
      <w:sz w:val="20"/>
      <w:szCs w:val="18"/>
      <w:lang w:eastAsia="zh-CN" w:bidi="hi-IN"/>
    </w:rPr>
  </w:style>
  <w:style w:type="paragraph" w:styleId="Tematkomentarza">
    <w:name w:val="annotation subject"/>
    <w:basedOn w:val="Tekstkomentarza"/>
    <w:next w:val="Tekstkomentarza"/>
    <w:link w:val="TematkomentarzaZnak"/>
    <w:uiPriority w:val="99"/>
    <w:semiHidden/>
    <w:unhideWhenUsed/>
    <w:rsid w:val="004A27A4"/>
    <w:rPr>
      <w:b/>
      <w:bCs/>
    </w:rPr>
  </w:style>
  <w:style w:type="character" w:customStyle="1" w:styleId="TematkomentarzaZnak">
    <w:name w:val="Temat komentarza Znak"/>
    <w:basedOn w:val="TekstkomentarzaZnak"/>
    <w:link w:val="Tematkomentarza"/>
    <w:uiPriority w:val="99"/>
    <w:semiHidden/>
    <w:rsid w:val="004A27A4"/>
    <w:rPr>
      <w:rFonts w:ascii="Nimbus Roman No9 L" w:eastAsia="DejaVu Sans" w:hAnsi="Nimbus Roman No9 L" w:cs="Mangal"/>
      <w:b/>
      <w:bCs/>
      <w:kern w:val="3"/>
      <w:sz w:val="20"/>
      <w:szCs w:val="18"/>
      <w:lang w:eastAsia="zh-CN" w:bidi="hi-IN"/>
    </w:rPr>
  </w:style>
  <w:style w:type="paragraph" w:styleId="Nagwek">
    <w:name w:val="header"/>
    <w:basedOn w:val="Normalny"/>
    <w:link w:val="NagwekZnak"/>
    <w:uiPriority w:val="99"/>
    <w:unhideWhenUsed/>
    <w:rsid w:val="004A27A4"/>
    <w:pPr>
      <w:tabs>
        <w:tab w:val="center" w:pos="4680"/>
        <w:tab w:val="right" w:pos="9360"/>
      </w:tabs>
    </w:pPr>
    <w:rPr>
      <w:rFonts w:cs="Mangal"/>
      <w:szCs w:val="21"/>
    </w:rPr>
  </w:style>
  <w:style w:type="character" w:customStyle="1" w:styleId="NagwekZnak">
    <w:name w:val="Nagłówek Znak"/>
    <w:basedOn w:val="Domylnaczcionkaakapitu"/>
    <w:link w:val="Nagwek"/>
    <w:uiPriority w:val="99"/>
    <w:rsid w:val="004A27A4"/>
    <w:rPr>
      <w:rFonts w:ascii="Nimbus Roman No9 L" w:eastAsia="DejaVu Sans" w:hAnsi="Nimbus Roman No9 L" w:cs="Mangal"/>
      <w:kern w:val="3"/>
      <w:sz w:val="24"/>
      <w:szCs w:val="21"/>
      <w:lang w:eastAsia="zh-CN" w:bidi="hi-IN"/>
    </w:rPr>
  </w:style>
  <w:style w:type="paragraph" w:styleId="Stopka">
    <w:name w:val="footer"/>
    <w:basedOn w:val="Normalny"/>
    <w:link w:val="StopkaZnak"/>
    <w:uiPriority w:val="99"/>
    <w:unhideWhenUsed/>
    <w:rsid w:val="004A27A4"/>
    <w:pPr>
      <w:tabs>
        <w:tab w:val="center" w:pos="4680"/>
        <w:tab w:val="right" w:pos="9360"/>
      </w:tabs>
    </w:pPr>
    <w:rPr>
      <w:rFonts w:cs="Mangal"/>
      <w:szCs w:val="21"/>
    </w:rPr>
  </w:style>
  <w:style w:type="character" w:customStyle="1" w:styleId="StopkaZnak">
    <w:name w:val="Stopka Znak"/>
    <w:basedOn w:val="Domylnaczcionkaakapitu"/>
    <w:link w:val="Stopka"/>
    <w:uiPriority w:val="99"/>
    <w:rsid w:val="004A27A4"/>
    <w:rPr>
      <w:rFonts w:ascii="Nimbus Roman No9 L" w:eastAsia="DejaVu Sans" w:hAnsi="Nimbus Roman No9 L" w:cs="Mangal"/>
      <w:kern w:val="3"/>
      <w:sz w:val="24"/>
      <w:szCs w:val="21"/>
      <w:lang w:eastAsia="zh-CN" w:bidi="hi-IN"/>
    </w:rPr>
  </w:style>
  <w:style w:type="paragraph" w:styleId="Tekstprzypisukocowego">
    <w:name w:val="endnote text"/>
    <w:basedOn w:val="Normalny"/>
    <w:link w:val="TekstprzypisukocowegoZnak"/>
    <w:uiPriority w:val="99"/>
    <w:semiHidden/>
    <w:unhideWhenUsed/>
    <w:rsid w:val="004A27A4"/>
    <w:rPr>
      <w:rFonts w:cs="Mangal"/>
      <w:sz w:val="20"/>
      <w:szCs w:val="18"/>
    </w:rPr>
  </w:style>
  <w:style w:type="character" w:customStyle="1" w:styleId="TekstprzypisukocowegoZnak">
    <w:name w:val="Tekst przypisu końcowego Znak"/>
    <w:basedOn w:val="Domylnaczcionkaakapitu"/>
    <w:link w:val="Tekstprzypisukocowego"/>
    <w:uiPriority w:val="99"/>
    <w:semiHidden/>
    <w:rsid w:val="004A27A4"/>
    <w:rPr>
      <w:rFonts w:ascii="Nimbus Roman No9 L" w:eastAsia="DejaVu Sans" w:hAnsi="Nimbus Roman No9 L" w:cs="Mangal"/>
      <w:kern w:val="3"/>
      <w:sz w:val="20"/>
      <w:szCs w:val="18"/>
      <w:lang w:eastAsia="zh-CN" w:bidi="hi-IN"/>
    </w:rPr>
  </w:style>
  <w:style w:type="character" w:styleId="Odwoanieprzypisukocowego">
    <w:name w:val="endnote reference"/>
    <w:basedOn w:val="Domylnaczcionkaakapitu"/>
    <w:uiPriority w:val="99"/>
    <w:semiHidden/>
    <w:unhideWhenUsed/>
    <w:rsid w:val="004A27A4"/>
    <w:rPr>
      <w:vertAlign w:val="superscript"/>
    </w:rPr>
  </w:style>
  <w:style w:type="paragraph" w:styleId="Tekstprzypisudolnego">
    <w:name w:val="footnote text"/>
    <w:basedOn w:val="Normalny"/>
    <w:link w:val="TekstprzypisudolnegoZnak"/>
    <w:uiPriority w:val="99"/>
    <w:semiHidden/>
    <w:unhideWhenUsed/>
    <w:rsid w:val="004A27A4"/>
    <w:rPr>
      <w:rFonts w:cs="Mangal"/>
      <w:sz w:val="20"/>
      <w:szCs w:val="18"/>
    </w:rPr>
  </w:style>
  <w:style w:type="character" w:customStyle="1" w:styleId="TekstprzypisudolnegoZnak">
    <w:name w:val="Tekst przypisu dolnego Znak"/>
    <w:basedOn w:val="Domylnaczcionkaakapitu"/>
    <w:link w:val="Tekstprzypisudolnego"/>
    <w:uiPriority w:val="99"/>
    <w:semiHidden/>
    <w:rsid w:val="004A27A4"/>
    <w:rPr>
      <w:rFonts w:ascii="Nimbus Roman No9 L" w:eastAsia="DejaVu Sans" w:hAnsi="Nimbus Roman No9 L" w:cs="Mangal"/>
      <w:kern w:val="3"/>
      <w:sz w:val="20"/>
      <w:szCs w:val="18"/>
      <w:lang w:eastAsia="zh-CN" w:bidi="hi-IN"/>
    </w:rPr>
  </w:style>
  <w:style w:type="character" w:styleId="Odwoanieprzypisudolnego">
    <w:name w:val="footnote reference"/>
    <w:basedOn w:val="Domylnaczcionkaakapitu"/>
    <w:uiPriority w:val="99"/>
    <w:semiHidden/>
    <w:unhideWhenUsed/>
    <w:rsid w:val="004A27A4"/>
    <w:rPr>
      <w:vertAlign w:val="superscript"/>
    </w:rPr>
  </w:style>
  <w:style w:type="paragraph" w:styleId="Spistreci5">
    <w:name w:val="toc 5"/>
    <w:basedOn w:val="Normalny"/>
    <w:next w:val="Normalny"/>
    <w:autoRedefine/>
    <w:uiPriority w:val="39"/>
    <w:unhideWhenUsed/>
    <w:rsid w:val="004A27A4"/>
    <w:pPr>
      <w:widowControl/>
      <w:suppressAutoHyphens w:val="0"/>
      <w:autoSpaceDN/>
      <w:spacing w:after="100" w:line="276" w:lineRule="auto"/>
      <w:ind w:left="880"/>
      <w:textAlignment w:val="auto"/>
    </w:pPr>
    <w:rPr>
      <w:rFonts w:asciiTheme="minorHAnsi" w:eastAsiaTheme="minorEastAsia" w:hAnsiTheme="minorHAnsi" w:cstheme="minorBidi"/>
      <w:kern w:val="0"/>
      <w:sz w:val="22"/>
      <w:szCs w:val="22"/>
      <w:lang w:eastAsia="en-US" w:bidi="ar-SA"/>
    </w:rPr>
  </w:style>
  <w:style w:type="paragraph" w:styleId="Spistreci4">
    <w:name w:val="toc 4"/>
    <w:basedOn w:val="Normalny"/>
    <w:next w:val="Normalny"/>
    <w:autoRedefine/>
    <w:uiPriority w:val="39"/>
    <w:unhideWhenUsed/>
    <w:rsid w:val="004A27A4"/>
    <w:pPr>
      <w:spacing w:after="100"/>
      <w:ind w:left="720"/>
    </w:pPr>
    <w:rPr>
      <w:rFonts w:cs="Mangal"/>
      <w:szCs w:val="21"/>
    </w:rPr>
  </w:style>
  <w:style w:type="character" w:customStyle="1" w:styleId="mw-headline">
    <w:name w:val="mw-headline"/>
    <w:basedOn w:val="Domylnaczcionkaakapitu"/>
    <w:rsid w:val="004A27A4"/>
  </w:style>
  <w:style w:type="paragraph" w:styleId="Akapitzlist">
    <w:name w:val="List Paragraph"/>
    <w:basedOn w:val="Normalny"/>
    <w:uiPriority w:val="34"/>
    <w:qFormat/>
    <w:rsid w:val="004A27A4"/>
    <w:pPr>
      <w:ind w:left="720"/>
      <w:contextualSpacing/>
    </w:pPr>
    <w:rPr>
      <w:rFonts w:cs="Mangal"/>
      <w:szCs w:val="21"/>
    </w:rPr>
  </w:style>
  <w:style w:type="character" w:customStyle="1" w:styleId="urlp747a68947d5b306bf46bb590a0b710620250bc282f7566b0fd22bc8908173d6f">
    <w:name w:val="url_p_747a68947d5b306bf46bb590a0b710620250bc282f7566b0fd22bc8908173d6f"/>
    <w:basedOn w:val="Domylnaczcionkaakapitu"/>
    <w:rsid w:val="004A27A4"/>
  </w:style>
  <w:style w:type="character" w:customStyle="1" w:styleId="hps">
    <w:name w:val="hps"/>
    <w:basedOn w:val="Domylnaczcionkaakapitu"/>
    <w:rsid w:val="004A27A4"/>
  </w:style>
  <w:style w:type="character" w:customStyle="1" w:styleId="atn">
    <w:name w:val="atn"/>
    <w:basedOn w:val="Domylnaczcionkaakapitu"/>
    <w:rsid w:val="004A27A4"/>
  </w:style>
  <w:style w:type="character" w:styleId="Tekstzastpczy">
    <w:name w:val="Placeholder Text"/>
    <w:basedOn w:val="Domylnaczcionkaakapitu"/>
    <w:uiPriority w:val="99"/>
    <w:semiHidden/>
    <w:rsid w:val="004A27A4"/>
    <w:rPr>
      <w:color w:val="808080"/>
    </w:rPr>
  </w:style>
  <w:style w:type="table" w:styleId="Tabela-Siatka">
    <w:name w:val="Table Grid"/>
    <w:basedOn w:val="Standardowy"/>
    <w:uiPriority w:val="59"/>
    <w:rsid w:val="004A27A4"/>
    <w:pPr>
      <w:widowControl w:val="0"/>
      <w:suppressAutoHyphens/>
      <w:autoSpaceDN w:val="0"/>
      <w:spacing w:after="0" w:line="240" w:lineRule="auto"/>
      <w:textAlignment w:val="baseline"/>
    </w:pPr>
    <w:rPr>
      <w:rFonts w:ascii="Nimbus Roman No9 L" w:eastAsia="DejaVu Sans" w:hAnsi="Nimbus Roman No9 L" w:cs="FreeSans"/>
      <w:kern w:val="3"/>
      <w:sz w:val="24"/>
      <w:szCs w:val="24"/>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ia">
    <w:name w:val="Bibliography"/>
    <w:basedOn w:val="Normalny"/>
    <w:next w:val="Normalny"/>
    <w:uiPriority w:val="37"/>
    <w:unhideWhenUsed/>
    <w:rsid w:val="000C089B"/>
    <w:rPr>
      <w:rFonts w:cs="Mangal"/>
      <w:szCs w:val="21"/>
    </w:rPr>
  </w:style>
  <w:style w:type="paragraph" w:customStyle="1" w:styleId="PreformattedText">
    <w:name w:val="Preformatted Text"/>
    <w:basedOn w:val="Standard"/>
    <w:rsid w:val="00282B73"/>
    <w:rPr>
      <w:rFonts w:ascii="DejaVu Sans Mono" w:eastAsia="DejaVu Sans Mono" w:hAnsi="DejaVu Sans Mono"/>
      <w:sz w:val="20"/>
      <w:szCs w:val="20"/>
    </w:rPr>
  </w:style>
  <w:style w:type="character" w:customStyle="1" w:styleId="ft00">
    <w:name w:val="ft00"/>
    <w:basedOn w:val="Domylnaczcionkaakapitu"/>
    <w:rsid w:val="00320584"/>
  </w:style>
  <w:style w:type="table" w:styleId="Jasnecieniowanieakcent5">
    <w:name w:val="Light Shading Accent 5"/>
    <w:basedOn w:val="Standardowy"/>
    <w:uiPriority w:val="60"/>
    <w:rsid w:val="00B41B0E"/>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1842">
      <w:bodyDiv w:val="1"/>
      <w:marLeft w:val="0"/>
      <w:marRight w:val="0"/>
      <w:marTop w:val="0"/>
      <w:marBottom w:val="0"/>
      <w:divBdr>
        <w:top w:val="none" w:sz="0" w:space="0" w:color="auto"/>
        <w:left w:val="none" w:sz="0" w:space="0" w:color="auto"/>
        <w:bottom w:val="none" w:sz="0" w:space="0" w:color="auto"/>
        <w:right w:val="none" w:sz="0" w:space="0" w:color="auto"/>
      </w:divBdr>
    </w:div>
    <w:div w:id="42022221">
      <w:bodyDiv w:val="1"/>
      <w:marLeft w:val="0"/>
      <w:marRight w:val="0"/>
      <w:marTop w:val="0"/>
      <w:marBottom w:val="0"/>
      <w:divBdr>
        <w:top w:val="none" w:sz="0" w:space="0" w:color="auto"/>
        <w:left w:val="none" w:sz="0" w:space="0" w:color="auto"/>
        <w:bottom w:val="none" w:sz="0" w:space="0" w:color="auto"/>
        <w:right w:val="none" w:sz="0" w:space="0" w:color="auto"/>
      </w:divBdr>
    </w:div>
    <w:div w:id="86199962">
      <w:bodyDiv w:val="1"/>
      <w:marLeft w:val="0"/>
      <w:marRight w:val="0"/>
      <w:marTop w:val="0"/>
      <w:marBottom w:val="0"/>
      <w:divBdr>
        <w:top w:val="none" w:sz="0" w:space="0" w:color="auto"/>
        <w:left w:val="none" w:sz="0" w:space="0" w:color="auto"/>
        <w:bottom w:val="none" w:sz="0" w:space="0" w:color="auto"/>
        <w:right w:val="none" w:sz="0" w:space="0" w:color="auto"/>
      </w:divBdr>
    </w:div>
    <w:div w:id="147208439">
      <w:bodyDiv w:val="1"/>
      <w:marLeft w:val="0"/>
      <w:marRight w:val="0"/>
      <w:marTop w:val="0"/>
      <w:marBottom w:val="0"/>
      <w:divBdr>
        <w:top w:val="none" w:sz="0" w:space="0" w:color="auto"/>
        <w:left w:val="none" w:sz="0" w:space="0" w:color="auto"/>
        <w:bottom w:val="none" w:sz="0" w:space="0" w:color="auto"/>
        <w:right w:val="none" w:sz="0" w:space="0" w:color="auto"/>
      </w:divBdr>
    </w:div>
    <w:div w:id="198708616">
      <w:bodyDiv w:val="1"/>
      <w:marLeft w:val="0"/>
      <w:marRight w:val="0"/>
      <w:marTop w:val="0"/>
      <w:marBottom w:val="0"/>
      <w:divBdr>
        <w:top w:val="none" w:sz="0" w:space="0" w:color="auto"/>
        <w:left w:val="none" w:sz="0" w:space="0" w:color="auto"/>
        <w:bottom w:val="none" w:sz="0" w:space="0" w:color="auto"/>
        <w:right w:val="none" w:sz="0" w:space="0" w:color="auto"/>
      </w:divBdr>
    </w:div>
    <w:div w:id="214241926">
      <w:bodyDiv w:val="1"/>
      <w:marLeft w:val="0"/>
      <w:marRight w:val="0"/>
      <w:marTop w:val="0"/>
      <w:marBottom w:val="0"/>
      <w:divBdr>
        <w:top w:val="none" w:sz="0" w:space="0" w:color="auto"/>
        <w:left w:val="none" w:sz="0" w:space="0" w:color="auto"/>
        <w:bottom w:val="none" w:sz="0" w:space="0" w:color="auto"/>
        <w:right w:val="none" w:sz="0" w:space="0" w:color="auto"/>
      </w:divBdr>
    </w:div>
    <w:div w:id="358892020">
      <w:bodyDiv w:val="1"/>
      <w:marLeft w:val="0"/>
      <w:marRight w:val="0"/>
      <w:marTop w:val="0"/>
      <w:marBottom w:val="0"/>
      <w:divBdr>
        <w:top w:val="none" w:sz="0" w:space="0" w:color="auto"/>
        <w:left w:val="none" w:sz="0" w:space="0" w:color="auto"/>
        <w:bottom w:val="none" w:sz="0" w:space="0" w:color="auto"/>
        <w:right w:val="none" w:sz="0" w:space="0" w:color="auto"/>
      </w:divBdr>
      <w:divsChild>
        <w:div w:id="75902049">
          <w:marLeft w:val="0"/>
          <w:marRight w:val="0"/>
          <w:marTop w:val="0"/>
          <w:marBottom w:val="0"/>
          <w:divBdr>
            <w:top w:val="none" w:sz="0" w:space="0" w:color="auto"/>
            <w:left w:val="none" w:sz="0" w:space="0" w:color="auto"/>
            <w:bottom w:val="none" w:sz="0" w:space="0" w:color="auto"/>
            <w:right w:val="none" w:sz="0" w:space="0" w:color="auto"/>
          </w:divBdr>
        </w:div>
      </w:divsChild>
    </w:div>
    <w:div w:id="603267142">
      <w:bodyDiv w:val="1"/>
      <w:marLeft w:val="0"/>
      <w:marRight w:val="0"/>
      <w:marTop w:val="0"/>
      <w:marBottom w:val="0"/>
      <w:divBdr>
        <w:top w:val="none" w:sz="0" w:space="0" w:color="auto"/>
        <w:left w:val="none" w:sz="0" w:space="0" w:color="auto"/>
        <w:bottom w:val="none" w:sz="0" w:space="0" w:color="auto"/>
        <w:right w:val="none" w:sz="0" w:space="0" w:color="auto"/>
      </w:divBdr>
      <w:divsChild>
        <w:div w:id="1174683096">
          <w:marLeft w:val="0"/>
          <w:marRight w:val="0"/>
          <w:marTop w:val="0"/>
          <w:marBottom w:val="0"/>
          <w:divBdr>
            <w:top w:val="none" w:sz="0" w:space="0" w:color="auto"/>
            <w:left w:val="none" w:sz="0" w:space="0" w:color="auto"/>
            <w:bottom w:val="none" w:sz="0" w:space="0" w:color="auto"/>
            <w:right w:val="none" w:sz="0" w:space="0" w:color="auto"/>
          </w:divBdr>
          <w:divsChild>
            <w:div w:id="1772041315">
              <w:marLeft w:val="0"/>
              <w:marRight w:val="0"/>
              <w:marTop w:val="0"/>
              <w:marBottom w:val="0"/>
              <w:divBdr>
                <w:top w:val="none" w:sz="0" w:space="0" w:color="auto"/>
                <w:left w:val="none" w:sz="0" w:space="0" w:color="auto"/>
                <w:bottom w:val="none" w:sz="0" w:space="0" w:color="auto"/>
                <w:right w:val="none" w:sz="0" w:space="0" w:color="auto"/>
              </w:divBdr>
              <w:divsChild>
                <w:div w:id="194193153">
                  <w:marLeft w:val="0"/>
                  <w:marRight w:val="0"/>
                  <w:marTop w:val="0"/>
                  <w:marBottom w:val="0"/>
                  <w:divBdr>
                    <w:top w:val="none" w:sz="0" w:space="0" w:color="auto"/>
                    <w:left w:val="none" w:sz="0" w:space="0" w:color="auto"/>
                    <w:bottom w:val="none" w:sz="0" w:space="0" w:color="auto"/>
                    <w:right w:val="none" w:sz="0" w:space="0" w:color="auto"/>
                  </w:divBdr>
                  <w:divsChild>
                    <w:div w:id="15958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64659">
          <w:marLeft w:val="0"/>
          <w:marRight w:val="0"/>
          <w:marTop w:val="0"/>
          <w:marBottom w:val="0"/>
          <w:divBdr>
            <w:top w:val="none" w:sz="0" w:space="0" w:color="auto"/>
            <w:left w:val="none" w:sz="0" w:space="0" w:color="auto"/>
            <w:bottom w:val="none" w:sz="0" w:space="0" w:color="auto"/>
            <w:right w:val="none" w:sz="0" w:space="0" w:color="auto"/>
          </w:divBdr>
          <w:divsChild>
            <w:div w:id="1992633975">
              <w:marLeft w:val="0"/>
              <w:marRight w:val="0"/>
              <w:marTop w:val="0"/>
              <w:marBottom w:val="0"/>
              <w:divBdr>
                <w:top w:val="none" w:sz="0" w:space="0" w:color="auto"/>
                <w:left w:val="none" w:sz="0" w:space="0" w:color="auto"/>
                <w:bottom w:val="none" w:sz="0" w:space="0" w:color="auto"/>
                <w:right w:val="none" w:sz="0" w:space="0" w:color="auto"/>
              </w:divBdr>
              <w:divsChild>
                <w:div w:id="193201292">
                  <w:marLeft w:val="0"/>
                  <w:marRight w:val="0"/>
                  <w:marTop w:val="0"/>
                  <w:marBottom w:val="0"/>
                  <w:divBdr>
                    <w:top w:val="none" w:sz="0" w:space="0" w:color="auto"/>
                    <w:left w:val="none" w:sz="0" w:space="0" w:color="auto"/>
                    <w:bottom w:val="none" w:sz="0" w:space="0" w:color="auto"/>
                    <w:right w:val="none" w:sz="0" w:space="0" w:color="auto"/>
                  </w:divBdr>
                  <w:divsChild>
                    <w:div w:id="7913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022247">
      <w:bodyDiv w:val="1"/>
      <w:marLeft w:val="0"/>
      <w:marRight w:val="0"/>
      <w:marTop w:val="0"/>
      <w:marBottom w:val="0"/>
      <w:divBdr>
        <w:top w:val="none" w:sz="0" w:space="0" w:color="auto"/>
        <w:left w:val="none" w:sz="0" w:space="0" w:color="auto"/>
        <w:bottom w:val="none" w:sz="0" w:space="0" w:color="auto"/>
        <w:right w:val="none" w:sz="0" w:space="0" w:color="auto"/>
      </w:divBdr>
    </w:div>
    <w:div w:id="617104858">
      <w:bodyDiv w:val="1"/>
      <w:marLeft w:val="0"/>
      <w:marRight w:val="0"/>
      <w:marTop w:val="0"/>
      <w:marBottom w:val="0"/>
      <w:divBdr>
        <w:top w:val="none" w:sz="0" w:space="0" w:color="auto"/>
        <w:left w:val="none" w:sz="0" w:space="0" w:color="auto"/>
        <w:bottom w:val="none" w:sz="0" w:space="0" w:color="auto"/>
        <w:right w:val="none" w:sz="0" w:space="0" w:color="auto"/>
      </w:divBdr>
    </w:div>
    <w:div w:id="622347158">
      <w:bodyDiv w:val="1"/>
      <w:marLeft w:val="0"/>
      <w:marRight w:val="0"/>
      <w:marTop w:val="0"/>
      <w:marBottom w:val="0"/>
      <w:divBdr>
        <w:top w:val="none" w:sz="0" w:space="0" w:color="auto"/>
        <w:left w:val="none" w:sz="0" w:space="0" w:color="auto"/>
        <w:bottom w:val="none" w:sz="0" w:space="0" w:color="auto"/>
        <w:right w:val="none" w:sz="0" w:space="0" w:color="auto"/>
      </w:divBdr>
    </w:div>
    <w:div w:id="885870166">
      <w:bodyDiv w:val="1"/>
      <w:marLeft w:val="0"/>
      <w:marRight w:val="0"/>
      <w:marTop w:val="0"/>
      <w:marBottom w:val="0"/>
      <w:divBdr>
        <w:top w:val="none" w:sz="0" w:space="0" w:color="auto"/>
        <w:left w:val="none" w:sz="0" w:space="0" w:color="auto"/>
        <w:bottom w:val="none" w:sz="0" w:space="0" w:color="auto"/>
        <w:right w:val="none" w:sz="0" w:space="0" w:color="auto"/>
      </w:divBdr>
    </w:div>
    <w:div w:id="974994773">
      <w:bodyDiv w:val="1"/>
      <w:marLeft w:val="0"/>
      <w:marRight w:val="0"/>
      <w:marTop w:val="0"/>
      <w:marBottom w:val="0"/>
      <w:divBdr>
        <w:top w:val="none" w:sz="0" w:space="0" w:color="auto"/>
        <w:left w:val="none" w:sz="0" w:space="0" w:color="auto"/>
        <w:bottom w:val="none" w:sz="0" w:space="0" w:color="auto"/>
        <w:right w:val="none" w:sz="0" w:space="0" w:color="auto"/>
      </w:divBdr>
    </w:div>
    <w:div w:id="1009331891">
      <w:bodyDiv w:val="1"/>
      <w:marLeft w:val="0"/>
      <w:marRight w:val="0"/>
      <w:marTop w:val="0"/>
      <w:marBottom w:val="0"/>
      <w:divBdr>
        <w:top w:val="none" w:sz="0" w:space="0" w:color="auto"/>
        <w:left w:val="none" w:sz="0" w:space="0" w:color="auto"/>
        <w:bottom w:val="none" w:sz="0" w:space="0" w:color="auto"/>
        <w:right w:val="none" w:sz="0" w:space="0" w:color="auto"/>
      </w:divBdr>
    </w:div>
    <w:div w:id="1058669178">
      <w:bodyDiv w:val="1"/>
      <w:marLeft w:val="0"/>
      <w:marRight w:val="0"/>
      <w:marTop w:val="0"/>
      <w:marBottom w:val="0"/>
      <w:divBdr>
        <w:top w:val="none" w:sz="0" w:space="0" w:color="auto"/>
        <w:left w:val="none" w:sz="0" w:space="0" w:color="auto"/>
        <w:bottom w:val="none" w:sz="0" w:space="0" w:color="auto"/>
        <w:right w:val="none" w:sz="0" w:space="0" w:color="auto"/>
      </w:divBdr>
    </w:div>
    <w:div w:id="1061372226">
      <w:bodyDiv w:val="1"/>
      <w:marLeft w:val="0"/>
      <w:marRight w:val="0"/>
      <w:marTop w:val="0"/>
      <w:marBottom w:val="0"/>
      <w:divBdr>
        <w:top w:val="none" w:sz="0" w:space="0" w:color="auto"/>
        <w:left w:val="none" w:sz="0" w:space="0" w:color="auto"/>
        <w:bottom w:val="none" w:sz="0" w:space="0" w:color="auto"/>
        <w:right w:val="none" w:sz="0" w:space="0" w:color="auto"/>
      </w:divBdr>
    </w:div>
    <w:div w:id="1151562905">
      <w:bodyDiv w:val="1"/>
      <w:marLeft w:val="0"/>
      <w:marRight w:val="0"/>
      <w:marTop w:val="0"/>
      <w:marBottom w:val="0"/>
      <w:divBdr>
        <w:top w:val="none" w:sz="0" w:space="0" w:color="auto"/>
        <w:left w:val="none" w:sz="0" w:space="0" w:color="auto"/>
        <w:bottom w:val="none" w:sz="0" w:space="0" w:color="auto"/>
        <w:right w:val="none" w:sz="0" w:space="0" w:color="auto"/>
      </w:divBdr>
    </w:div>
    <w:div w:id="1390108917">
      <w:bodyDiv w:val="1"/>
      <w:marLeft w:val="0"/>
      <w:marRight w:val="0"/>
      <w:marTop w:val="0"/>
      <w:marBottom w:val="0"/>
      <w:divBdr>
        <w:top w:val="none" w:sz="0" w:space="0" w:color="auto"/>
        <w:left w:val="none" w:sz="0" w:space="0" w:color="auto"/>
        <w:bottom w:val="none" w:sz="0" w:space="0" w:color="auto"/>
        <w:right w:val="none" w:sz="0" w:space="0" w:color="auto"/>
      </w:divBdr>
      <w:divsChild>
        <w:div w:id="42875459">
          <w:marLeft w:val="0"/>
          <w:marRight w:val="0"/>
          <w:marTop w:val="0"/>
          <w:marBottom w:val="0"/>
          <w:divBdr>
            <w:top w:val="none" w:sz="0" w:space="0" w:color="auto"/>
            <w:left w:val="none" w:sz="0" w:space="0" w:color="auto"/>
            <w:bottom w:val="none" w:sz="0" w:space="0" w:color="auto"/>
            <w:right w:val="none" w:sz="0" w:space="0" w:color="auto"/>
          </w:divBdr>
        </w:div>
        <w:div w:id="664355332">
          <w:marLeft w:val="0"/>
          <w:marRight w:val="0"/>
          <w:marTop w:val="0"/>
          <w:marBottom w:val="0"/>
          <w:divBdr>
            <w:top w:val="none" w:sz="0" w:space="0" w:color="auto"/>
            <w:left w:val="none" w:sz="0" w:space="0" w:color="auto"/>
            <w:bottom w:val="none" w:sz="0" w:space="0" w:color="auto"/>
            <w:right w:val="none" w:sz="0" w:space="0" w:color="auto"/>
          </w:divBdr>
        </w:div>
        <w:div w:id="702754298">
          <w:marLeft w:val="0"/>
          <w:marRight w:val="0"/>
          <w:marTop w:val="0"/>
          <w:marBottom w:val="0"/>
          <w:divBdr>
            <w:top w:val="none" w:sz="0" w:space="0" w:color="auto"/>
            <w:left w:val="none" w:sz="0" w:space="0" w:color="auto"/>
            <w:bottom w:val="none" w:sz="0" w:space="0" w:color="auto"/>
            <w:right w:val="none" w:sz="0" w:space="0" w:color="auto"/>
          </w:divBdr>
        </w:div>
      </w:divsChild>
    </w:div>
    <w:div w:id="1539660486">
      <w:bodyDiv w:val="1"/>
      <w:marLeft w:val="0"/>
      <w:marRight w:val="0"/>
      <w:marTop w:val="0"/>
      <w:marBottom w:val="0"/>
      <w:divBdr>
        <w:top w:val="none" w:sz="0" w:space="0" w:color="auto"/>
        <w:left w:val="none" w:sz="0" w:space="0" w:color="auto"/>
        <w:bottom w:val="none" w:sz="0" w:space="0" w:color="auto"/>
        <w:right w:val="none" w:sz="0" w:space="0" w:color="auto"/>
      </w:divBdr>
    </w:div>
    <w:div w:id="1697077286">
      <w:bodyDiv w:val="1"/>
      <w:marLeft w:val="0"/>
      <w:marRight w:val="0"/>
      <w:marTop w:val="0"/>
      <w:marBottom w:val="0"/>
      <w:divBdr>
        <w:top w:val="none" w:sz="0" w:space="0" w:color="auto"/>
        <w:left w:val="none" w:sz="0" w:space="0" w:color="auto"/>
        <w:bottom w:val="none" w:sz="0" w:space="0" w:color="auto"/>
        <w:right w:val="none" w:sz="0" w:space="0" w:color="auto"/>
      </w:divBdr>
      <w:divsChild>
        <w:div w:id="656615151">
          <w:marLeft w:val="0"/>
          <w:marRight w:val="0"/>
          <w:marTop w:val="0"/>
          <w:marBottom w:val="0"/>
          <w:divBdr>
            <w:top w:val="none" w:sz="0" w:space="0" w:color="auto"/>
            <w:left w:val="none" w:sz="0" w:space="0" w:color="auto"/>
            <w:bottom w:val="none" w:sz="0" w:space="0" w:color="auto"/>
            <w:right w:val="none" w:sz="0" w:space="0" w:color="auto"/>
          </w:divBdr>
        </w:div>
        <w:div w:id="556749024">
          <w:marLeft w:val="0"/>
          <w:marRight w:val="0"/>
          <w:marTop w:val="0"/>
          <w:marBottom w:val="0"/>
          <w:divBdr>
            <w:top w:val="none" w:sz="0" w:space="0" w:color="auto"/>
            <w:left w:val="none" w:sz="0" w:space="0" w:color="auto"/>
            <w:bottom w:val="none" w:sz="0" w:space="0" w:color="auto"/>
            <w:right w:val="none" w:sz="0" w:space="0" w:color="auto"/>
          </w:divBdr>
        </w:div>
        <w:div w:id="978925347">
          <w:marLeft w:val="0"/>
          <w:marRight w:val="0"/>
          <w:marTop w:val="0"/>
          <w:marBottom w:val="0"/>
          <w:divBdr>
            <w:top w:val="none" w:sz="0" w:space="0" w:color="auto"/>
            <w:left w:val="none" w:sz="0" w:space="0" w:color="auto"/>
            <w:bottom w:val="none" w:sz="0" w:space="0" w:color="auto"/>
            <w:right w:val="none" w:sz="0" w:space="0" w:color="auto"/>
          </w:divBdr>
        </w:div>
        <w:div w:id="1189754817">
          <w:marLeft w:val="0"/>
          <w:marRight w:val="0"/>
          <w:marTop w:val="0"/>
          <w:marBottom w:val="0"/>
          <w:divBdr>
            <w:top w:val="none" w:sz="0" w:space="0" w:color="auto"/>
            <w:left w:val="none" w:sz="0" w:space="0" w:color="auto"/>
            <w:bottom w:val="none" w:sz="0" w:space="0" w:color="auto"/>
            <w:right w:val="none" w:sz="0" w:space="0" w:color="auto"/>
          </w:divBdr>
        </w:div>
        <w:div w:id="1882088877">
          <w:marLeft w:val="0"/>
          <w:marRight w:val="0"/>
          <w:marTop w:val="0"/>
          <w:marBottom w:val="0"/>
          <w:divBdr>
            <w:top w:val="none" w:sz="0" w:space="0" w:color="auto"/>
            <w:left w:val="none" w:sz="0" w:space="0" w:color="auto"/>
            <w:bottom w:val="none" w:sz="0" w:space="0" w:color="auto"/>
            <w:right w:val="none" w:sz="0" w:space="0" w:color="auto"/>
          </w:divBdr>
        </w:div>
        <w:div w:id="1144196398">
          <w:marLeft w:val="0"/>
          <w:marRight w:val="0"/>
          <w:marTop w:val="0"/>
          <w:marBottom w:val="0"/>
          <w:divBdr>
            <w:top w:val="none" w:sz="0" w:space="0" w:color="auto"/>
            <w:left w:val="none" w:sz="0" w:space="0" w:color="auto"/>
            <w:bottom w:val="none" w:sz="0" w:space="0" w:color="auto"/>
            <w:right w:val="none" w:sz="0" w:space="0" w:color="auto"/>
          </w:divBdr>
        </w:div>
        <w:div w:id="570425867">
          <w:marLeft w:val="0"/>
          <w:marRight w:val="0"/>
          <w:marTop w:val="0"/>
          <w:marBottom w:val="0"/>
          <w:divBdr>
            <w:top w:val="none" w:sz="0" w:space="0" w:color="auto"/>
            <w:left w:val="none" w:sz="0" w:space="0" w:color="auto"/>
            <w:bottom w:val="none" w:sz="0" w:space="0" w:color="auto"/>
            <w:right w:val="none" w:sz="0" w:space="0" w:color="auto"/>
          </w:divBdr>
        </w:div>
        <w:div w:id="1680160810">
          <w:marLeft w:val="0"/>
          <w:marRight w:val="0"/>
          <w:marTop w:val="0"/>
          <w:marBottom w:val="0"/>
          <w:divBdr>
            <w:top w:val="none" w:sz="0" w:space="0" w:color="auto"/>
            <w:left w:val="none" w:sz="0" w:space="0" w:color="auto"/>
            <w:bottom w:val="none" w:sz="0" w:space="0" w:color="auto"/>
            <w:right w:val="none" w:sz="0" w:space="0" w:color="auto"/>
          </w:divBdr>
        </w:div>
        <w:div w:id="1108889610">
          <w:marLeft w:val="0"/>
          <w:marRight w:val="0"/>
          <w:marTop w:val="0"/>
          <w:marBottom w:val="0"/>
          <w:divBdr>
            <w:top w:val="none" w:sz="0" w:space="0" w:color="auto"/>
            <w:left w:val="none" w:sz="0" w:space="0" w:color="auto"/>
            <w:bottom w:val="none" w:sz="0" w:space="0" w:color="auto"/>
            <w:right w:val="none" w:sz="0" w:space="0" w:color="auto"/>
          </w:divBdr>
        </w:div>
        <w:div w:id="527262247">
          <w:marLeft w:val="0"/>
          <w:marRight w:val="0"/>
          <w:marTop w:val="0"/>
          <w:marBottom w:val="0"/>
          <w:divBdr>
            <w:top w:val="none" w:sz="0" w:space="0" w:color="auto"/>
            <w:left w:val="none" w:sz="0" w:space="0" w:color="auto"/>
            <w:bottom w:val="none" w:sz="0" w:space="0" w:color="auto"/>
            <w:right w:val="none" w:sz="0" w:space="0" w:color="auto"/>
          </w:divBdr>
        </w:div>
        <w:div w:id="681317199">
          <w:marLeft w:val="0"/>
          <w:marRight w:val="0"/>
          <w:marTop w:val="0"/>
          <w:marBottom w:val="0"/>
          <w:divBdr>
            <w:top w:val="none" w:sz="0" w:space="0" w:color="auto"/>
            <w:left w:val="none" w:sz="0" w:space="0" w:color="auto"/>
            <w:bottom w:val="none" w:sz="0" w:space="0" w:color="auto"/>
            <w:right w:val="none" w:sz="0" w:space="0" w:color="auto"/>
          </w:divBdr>
        </w:div>
        <w:div w:id="1397239361">
          <w:marLeft w:val="0"/>
          <w:marRight w:val="0"/>
          <w:marTop w:val="0"/>
          <w:marBottom w:val="0"/>
          <w:divBdr>
            <w:top w:val="none" w:sz="0" w:space="0" w:color="auto"/>
            <w:left w:val="none" w:sz="0" w:space="0" w:color="auto"/>
            <w:bottom w:val="none" w:sz="0" w:space="0" w:color="auto"/>
            <w:right w:val="none" w:sz="0" w:space="0" w:color="auto"/>
          </w:divBdr>
        </w:div>
        <w:div w:id="149177548">
          <w:marLeft w:val="0"/>
          <w:marRight w:val="0"/>
          <w:marTop w:val="0"/>
          <w:marBottom w:val="0"/>
          <w:divBdr>
            <w:top w:val="none" w:sz="0" w:space="0" w:color="auto"/>
            <w:left w:val="none" w:sz="0" w:space="0" w:color="auto"/>
            <w:bottom w:val="none" w:sz="0" w:space="0" w:color="auto"/>
            <w:right w:val="none" w:sz="0" w:space="0" w:color="auto"/>
          </w:divBdr>
        </w:div>
        <w:div w:id="1454903069">
          <w:marLeft w:val="0"/>
          <w:marRight w:val="0"/>
          <w:marTop w:val="0"/>
          <w:marBottom w:val="0"/>
          <w:divBdr>
            <w:top w:val="none" w:sz="0" w:space="0" w:color="auto"/>
            <w:left w:val="none" w:sz="0" w:space="0" w:color="auto"/>
            <w:bottom w:val="none" w:sz="0" w:space="0" w:color="auto"/>
            <w:right w:val="none" w:sz="0" w:space="0" w:color="auto"/>
          </w:divBdr>
        </w:div>
        <w:div w:id="1392148278">
          <w:marLeft w:val="0"/>
          <w:marRight w:val="0"/>
          <w:marTop w:val="0"/>
          <w:marBottom w:val="0"/>
          <w:divBdr>
            <w:top w:val="none" w:sz="0" w:space="0" w:color="auto"/>
            <w:left w:val="none" w:sz="0" w:space="0" w:color="auto"/>
            <w:bottom w:val="none" w:sz="0" w:space="0" w:color="auto"/>
            <w:right w:val="none" w:sz="0" w:space="0" w:color="auto"/>
          </w:divBdr>
        </w:div>
        <w:div w:id="1530141853">
          <w:marLeft w:val="0"/>
          <w:marRight w:val="0"/>
          <w:marTop w:val="0"/>
          <w:marBottom w:val="0"/>
          <w:divBdr>
            <w:top w:val="none" w:sz="0" w:space="0" w:color="auto"/>
            <w:left w:val="none" w:sz="0" w:space="0" w:color="auto"/>
            <w:bottom w:val="none" w:sz="0" w:space="0" w:color="auto"/>
            <w:right w:val="none" w:sz="0" w:space="0" w:color="auto"/>
          </w:divBdr>
        </w:div>
        <w:div w:id="967469410">
          <w:marLeft w:val="0"/>
          <w:marRight w:val="0"/>
          <w:marTop w:val="0"/>
          <w:marBottom w:val="0"/>
          <w:divBdr>
            <w:top w:val="none" w:sz="0" w:space="0" w:color="auto"/>
            <w:left w:val="none" w:sz="0" w:space="0" w:color="auto"/>
            <w:bottom w:val="none" w:sz="0" w:space="0" w:color="auto"/>
            <w:right w:val="none" w:sz="0" w:space="0" w:color="auto"/>
          </w:divBdr>
        </w:div>
        <w:div w:id="253973873">
          <w:marLeft w:val="0"/>
          <w:marRight w:val="0"/>
          <w:marTop w:val="0"/>
          <w:marBottom w:val="0"/>
          <w:divBdr>
            <w:top w:val="none" w:sz="0" w:space="0" w:color="auto"/>
            <w:left w:val="none" w:sz="0" w:space="0" w:color="auto"/>
            <w:bottom w:val="none" w:sz="0" w:space="0" w:color="auto"/>
            <w:right w:val="none" w:sz="0" w:space="0" w:color="auto"/>
          </w:divBdr>
        </w:div>
        <w:div w:id="19624127">
          <w:marLeft w:val="0"/>
          <w:marRight w:val="0"/>
          <w:marTop w:val="0"/>
          <w:marBottom w:val="0"/>
          <w:divBdr>
            <w:top w:val="none" w:sz="0" w:space="0" w:color="auto"/>
            <w:left w:val="none" w:sz="0" w:space="0" w:color="auto"/>
            <w:bottom w:val="none" w:sz="0" w:space="0" w:color="auto"/>
            <w:right w:val="none" w:sz="0" w:space="0" w:color="auto"/>
          </w:divBdr>
        </w:div>
        <w:div w:id="135102330">
          <w:marLeft w:val="0"/>
          <w:marRight w:val="0"/>
          <w:marTop w:val="0"/>
          <w:marBottom w:val="0"/>
          <w:divBdr>
            <w:top w:val="none" w:sz="0" w:space="0" w:color="auto"/>
            <w:left w:val="none" w:sz="0" w:space="0" w:color="auto"/>
            <w:bottom w:val="none" w:sz="0" w:space="0" w:color="auto"/>
            <w:right w:val="none" w:sz="0" w:space="0" w:color="auto"/>
          </w:divBdr>
        </w:div>
        <w:div w:id="638344774">
          <w:marLeft w:val="0"/>
          <w:marRight w:val="0"/>
          <w:marTop w:val="0"/>
          <w:marBottom w:val="0"/>
          <w:divBdr>
            <w:top w:val="none" w:sz="0" w:space="0" w:color="auto"/>
            <w:left w:val="none" w:sz="0" w:space="0" w:color="auto"/>
            <w:bottom w:val="none" w:sz="0" w:space="0" w:color="auto"/>
            <w:right w:val="none" w:sz="0" w:space="0" w:color="auto"/>
          </w:divBdr>
        </w:div>
        <w:div w:id="1404330651">
          <w:marLeft w:val="0"/>
          <w:marRight w:val="0"/>
          <w:marTop w:val="0"/>
          <w:marBottom w:val="0"/>
          <w:divBdr>
            <w:top w:val="none" w:sz="0" w:space="0" w:color="auto"/>
            <w:left w:val="none" w:sz="0" w:space="0" w:color="auto"/>
            <w:bottom w:val="none" w:sz="0" w:space="0" w:color="auto"/>
            <w:right w:val="none" w:sz="0" w:space="0" w:color="auto"/>
          </w:divBdr>
        </w:div>
        <w:div w:id="1960450970">
          <w:marLeft w:val="0"/>
          <w:marRight w:val="0"/>
          <w:marTop w:val="0"/>
          <w:marBottom w:val="0"/>
          <w:divBdr>
            <w:top w:val="none" w:sz="0" w:space="0" w:color="auto"/>
            <w:left w:val="none" w:sz="0" w:space="0" w:color="auto"/>
            <w:bottom w:val="none" w:sz="0" w:space="0" w:color="auto"/>
            <w:right w:val="none" w:sz="0" w:space="0" w:color="auto"/>
          </w:divBdr>
        </w:div>
        <w:div w:id="2125340587">
          <w:marLeft w:val="0"/>
          <w:marRight w:val="0"/>
          <w:marTop w:val="0"/>
          <w:marBottom w:val="0"/>
          <w:divBdr>
            <w:top w:val="none" w:sz="0" w:space="0" w:color="auto"/>
            <w:left w:val="none" w:sz="0" w:space="0" w:color="auto"/>
            <w:bottom w:val="none" w:sz="0" w:space="0" w:color="auto"/>
            <w:right w:val="none" w:sz="0" w:space="0" w:color="auto"/>
          </w:divBdr>
        </w:div>
        <w:div w:id="1866289540">
          <w:marLeft w:val="0"/>
          <w:marRight w:val="0"/>
          <w:marTop w:val="0"/>
          <w:marBottom w:val="0"/>
          <w:divBdr>
            <w:top w:val="none" w:sz="0" w:space="0" w:color="auto"/>
            <w:left w:val="none" w:sz="0" w:space="0" w:color="auto"/>
            <w:bottom w:val="none" w:sz="0" w:space="0" w:color="auto"/>
            <w:right w:val="none" w:sz="0" w:space="0" w:color="auto"/>
          </w:divBdr>
        </w:div>
        <w:div w:id="1178034645">
          <w:marLeft w:val="0"/>
          <w:marRight w:val="0"/>
          <w:marTop w:val="0"/>
          <w:marBottom w:val="0"/>
          <w:divBdr>
            <w:top w:val="none" w:sz="0" w:space="0" w:color="auto"/>
            <w:left w:val="none" w:sz="0" w:space="0" w:color="auto"/>
            <w:bottom w:val="none" w:sz="0" w:space="0" w:color="auto"/>
            <w:right w:val="none" w:sz="0" w:space="0" w:color="auto"/>
          </w:divBdr>
        </w:div>
        <w:div w:id="1614745084">
          <w:marLeft w:val="0"/>
          <w:marRight w:val="0"/>
          <w:marTop w:val="0"/>
          <w:marBottom w:val="0"/>
          <w:divBdr>
            <w:top w:val="none" w:sz="0" w:space="0" w:color="auto"/>
            <w:left w:val="none" w:sz="0" w:space="0" w:color="auto"/>
            <w:bottom w:val="none" w:sz="0" w:space="0" w:color="auto"/>
            <w:right w:val="none" w:sz="0" w:space="0" w:color="auto"/>
          </w:divBdr>
        </w:div>
        <w:div w:id="2005088044">
          <w:marLeft w:val="0"/>
          <w:marRight w:val="0"/>
          <w:marTop w:val="0"/>
          <w:marBottom w:val="0"/>
          <w:divBdr>
            <w:top w:val="none" w:sz="0" w:space="0" w:color="auto"/>
            <w:left w:val="none" w:sz="0" w:space="0" w:color="auto"/>
            <w:bottom w:val="none" w:sz="0" w:space="0" w:color="auto"/>
            <w:right w:val="none" w:sz="0" w:space="0" w:color="auto"/>
          </w:divBdr>
        </w:div>
        <w:div w:id="502090170">
          <w:marLeft w:val="0"/>
          <w:marRight w:val="0"/>
          <w:marTop w:val="0"/>
          <w:marBottom w:val="0"/>
          <w:divBdr>
            <w:top w:val="none" w:sz="0" w:space="0" w:color="auto"/>
            <w:left w:val="none" w:sz="0" w:space="0" w:color="auto"/>
            <w:bottom w:val="none" w:sz="0" w:space="0" w:color="auto"/>
            <w:right w:val="none" w:sz="0" w:space="0" w:color="auto"/>
          </w:divBdr>
        </w:div>
        <w:div w:id="62411815">
          <w:marLeft w:val="0"/>
          <w:marRight w:val="0"/>
          <w:marTop w:val="0"/>
          <w:marBottom w:val="0"/>
          <w:divBdr>
            <w:top w:val="none" w:sz="0" w:space="0" w:color="auto"/>
            <w:left w:val="none" w:sz="0" w:space="0" w:color="auto"/>
            <w:bottom w:val="none" w:sz="0" w:space="0" w:color="auto"/>
            <w:right w:val="none" w:sz="0" w:space="0" w:color="auto"/>
          </w:divBdr>
        </w:div>
        <w:div w:id="2069180361">
          <w:marLeft w:val="0"/>
          <w:marRight w:val="0"/>
          <w:marTop w:val="0"/>
          <w:marBottom w:val="0"/>
          <w:divBdr>
            <w:top w:val="none" w:sz="0" w:space="0" w:color="auto"/>
            <w:left w:val="none" w:sz="0" w:space="0" w:color="auto"/>
            <w:bottom w:val="none" w:sz="0" w:space="0" w:color="auto"/>
            <w:right w:val="none" w:sz="0" w:space="0" w:color="auto"/>
          </w:divBdr>
        </w:div>
        <w:div w:id="1165393223">
          <w:marLeft w:val="0"/>
          <w:marRight w:val="0"/>
          <w:marTop w:val="0"/>
          <w:marBottom w:val="0"/>
          <w:divBdr>
            <w:top w:val="none" w:sz="0" w:space="0" w:color="auto"/>
            <w:left w:val="none" w:sz="0" w:space="0" w:color="auto"/>
            <w:bottom w:val="none" w:sz="0" w:space="0" w:color="auto"/>
            <w:right w:val="none" w:sz="0" w:space="0" w:color="auto"/>
          </w:divBdr>
        </w:div>
        <w:div w:id="865290819">
          <w:marLeft w:val="0"/>
          <w:marRight w:val="0"/>
          <w:marTop w:val="0"/>
          <w:marBottom w:val="0"/>
          <w:divBdr>
            <w:top w:val="none" w:sz="0" w:space="0" w:color="auto"/>
            <w:left w:val="none" w:sz="0" w:space="0" w:color="auto"/>
            <w:bottom w:val="none" w:sz="0" w:space="0" w:color="auto"/>
            <w:right w:val="none" w:sz="0" w:space="0" w:color="auto"/>
          </w:divBdr>
        </w:div>
        <w:div w:id="2093238195">
          <w:marLeft w:val="0"/>
          <w:marRight w:val="0"/>
          <w:marTop w:val="0"/>
          <w:marBottom w:val="0"/>
          <w:divBdr>
            <w:top w:val="none" w:sz="0" w:space="0" w:color="auto"/>
            <w:left w:val="none" w:sz="0" w:space="0" w:color="auto"/>
            <w:bottom w:val="none" w:sz="0" w:space="0" w:color="auto"/>
            <w:right w:val="none" w:sz="0" w:space="0" w:color="auto"/>
          </w:divBdr>
        </w:div>
        <w:div w:id="1118911527">
          <w:marLeft w:val="0"/>
          <w:marRight w:val="0"/>
          <w:marTop w:val="0"/>
          <w:marBottom w:val="0"/>
          <w:divBdr>
            <w:top w:val="none" w:sz="0" w:space="0" w:color="auto"/>
            <w:left w:val="none" w:sz="0" w:space="0" w:color="auto"/>
            <w:bottom w:val="none" w:sz="0" w:space="0" w:color="auto"/>
            <w:right w:val="none" w:sz="0" w:space="0" w:color="auto"/>
          </w:divBdr>
        </w:div>
        <w:div w:id="1036614359">
          <w:marLeft w:val="0"/>
          <w:marRight w:val="0"/>
          <w:marTop w:val="0"/>
          <w:marBottom w:val="0"/>
          <w:divBdr>
            <w:top w:val="none" w:sz="0" w:space="0" w:color="auto"/>
            <w:left w:val="none" w:sz="0" w:space="0" w:color="auto"/>
            <w:bottom w:val="none" w:sz="0" w:space="0" w:color="auto"/>
            <w:right w:val="none" w:sz="0" w:space="0" w:color="auto"/>
          </w:divBdr>
        </w:div>
        <w:div w:id="773785030">
          <w:marLeft w:val="0"/>
          <w:marRight w:val="0"/>
          <w:marTop w:val="0"/>
          <w:marBottom w:val="0"/>
          <w:divBdr>
            <w:top w:val="none" w:sz="0" w:space="0" w:color="auto"/>
            <w:left w:val="none" w:sz="0" w:space="0" w:color="auto"/>
            <w:bottom w:val="none" w:sz="0" w:space="0" w:color="auto"/>
            <w:right w:val="none" w:sz="0" w:space="0" w:color="auto"/>
          </w:divBdr>
        </w:div>
        <w:div w:id="246773944">
          <w:marLeft w:val="0"/>
          <w:marRight w:val="0"/>
          <w:marTop w:val="0"/>
          <w:marBottom w:val="0"/>
          <w:divBdr>
            <w:top w:val="none" w:sz="0" w:space="0" w:color="auto"/>
            <w:left w:val="none" w:sz="0" w:space="0" w:color="auto"/>
            <w:bottom w:val="none" w:sz="0" w:space="0" w:color="auto"/>
            <w:right w:val="none" w:sz="0" w:space="0" w:color="auto"/>
          </w:divBdr>
        </w:div>
        <w:div w:id="1465386731">
          <w:marLeft w:val="0"/>
          <w:marRight w:val="0"/>
          <w:marTop w:val="0"/>
          <w:marBottom w:val="0"/>
          <w:divBdr>
            <w:top w:val="none" w:sz="0" w:space="0" w:color="auto"/>
            <w:left w:val="none" w:sz="0" w:space="0" w:color="auto"/>
            <w:bottom w:val="none" w:sz="0" w:space="0" w:color="auto"/>
            <w:right w:val="none" w:sz="0" w:space="0" w:color="auto"/>
          </w:divBdr>
        </w:div>
        <w:div w:id="2145924181">
          <w:marLeft w:val="0"/>
          <w:marRight w:val="0"/>
          <w:marTop w:val="0"/>
          <w:marBottom w:val="0"/>
          <w:divBdr>
            <w:top w:val="none" w:sz="0" w:space="0" w:color="auto"/>
            <w:left w:val="none" w:sz="0" w:space="0" w:color="auto"/>
            <w:bottom w:val="none" w:sz="0" w:space="0" w:color="auto"/>
            <w:right w:val="none" w:sz="0" w:space="0" w:color="auto"/>
          </w:divBdr>
        </w:div>
        <w:div w:id="889418491">
          <w:marLeft w:val="0"/>
          <w:marRight w:val="0"/>
          <w:marTop w:val="0"/>
          <w:marBottom w:val="0"/>
          <w:divBdr>
            <w:top w:val="none" w:sz="0" w:space="0" w:color="auto"/>
            <w:left w:val="none" w:sz="0" w:space="0" w:color="auto"/>
            <w:bottom w:val="none" w:sz="0" w:space="0" w:color="auto"/>
            <w:right w:val="none" w:sz="0" w:space="0" w:color="auto"/>
          </w:divBdr>
        </w:div>
        <w:div w:id="566721939">
          <w:marLeft w:val="0"/>
          <w:marRight w:val="0"/>
          <w:marTop w:val="0"/>
          <w:marBottom w:val="0"/>
          <w:divBdr>
            <w:top w:val="none" w:sz="0" w:space="0" w:color="auto"/>
            <w:left w:val="none" w:sz="0" w:space="0" w:color="auto"/>
            <w:bottom w:val="none" w:sz="0" w:space="0" w:color="auto"/>
            <w:right w:val="none" w:sz="0" w:space="0" w:color="auto"/>
          </w:divBdr>
        </w:div>
        <w:div w:id="635796936">
          <w:marLeft w:val="0"/>
          <w:marRight w:val="0"/>
          <w:marTop w:val="0"/>
          <w:marBottom w:val="0"/>
          <w:divBdr>
            <w:top w:val="none" w:sz="0" w:space="0" w:color="auto"/>
            <w:left w:val="none" w:sz="0" w:space="0" w:color="auto"/>
            <w:bottom w:val="none" w:sz="0" w:space="0" w:color="auto"/>
            <w:right w:val="none" w:sz="0" w:space="0" w:color="auto"/>
          </w:divBdr>
        </w:div>
        <w:div w:id="2100053081">
          <w:marLeft w:val="0"/>
          <w:marRight w:val="0"/>
          <w:marTop w:val="0"/>
          <w:marBottom w:val="0"/>
          <w:divBdr>
            <w:top w:val="none" w:sz="0" w:space="0" w:color="auto"/>
            <w:left w:val="none" w:sz="0" w:space="0" w:color="auto"/>
            <w:bottom w:val="none" w:sz="0" w:space="0" w:color="auto"/>
            <w:right w:val="none" w:sz="0" w:space="0" w:color="auto"/>
          </w:divBdr>
        </w:div>
        <w:div w:id="647322467">
          <w:marLeft w:val="0"/>
          <w:marRight w:val="0"/>
          <w:marTop w:val="0"/>
          <w:marBottom w:val="0"/>
          <w:divBdr>
            <w:top w:val="none" w:sz="0" w:space="0" w:color="auto"/>
            <w:left w:val="none" w:sz="0" w:space="0" w:color="auto"/>
            <w:bottom w:val="none" w:sz="0" w:space="0" w:color="auto"/>
            <w:right w:val="none" w:sz="0" w:space="0" w:color="auto"/>
          </w:divBdr>
        </w:div>
        <w:div w:id="240451593">
          <w:marLeft w:val="0"/>
          <w:marRight w:val="0"/>
          <w:marTop w:val="0"/>
          <w:marBottom w:val="0"/>
          <w:divBdr>
            <w:top w:val="none" w:sz="0" w:space="0" w:color="auto"/>
            <w:left w:val="none" w:sz="0" w:space="0" w:color="auto"/>
            <w:bottom w:val="none" w:sz="0" w:space="0" w:color="auto"/>
            <w:right w:val="none" w:sz="0" w:space="0" w:color="auto"/>
          </w:divBdr>
        </w:div>
        <w:div w:id="1806968999">
          <w:marLeft w:val="0"/>
          <w:marRight w:val="0"/>
          <w:marTop w:val="0"/>
          <w:marBottom w:val="0"/>
          <w:divBdr>
            <w:top w:val="none" w:sz="0" w:space="0" w:color="auto"/>
            <w:left w:val="none" w:sz="0" w:space="0" w:color="auto"/>
            <w:bottom w:val="none" w:sz="0" w:space="0" w:color="auto"/>
            <w:right w:val="none" w:sz="0" w:space="0" w:color="auto"/>
          </w:divBdr>
        </w:div>
        <w:div w:id="870146064">
          <w:marLeft w:val="0"/>
          <w:marRight w:val="0"/>
          <w:marTop w:val="0"/>
          <w:marBottom w:val="0"/>
          <w:divBdr>
            <w:top w:val="none" w:sz="0" w:space="0" w:color="auto"/>
            <w:left w:val="none" w:sz="0" w:space="0" w:color="auto"/>
            <w:bottom w:val="none" w:sz="0" w:space="0" w:color="auto"/>
            <w:right w:val="none" w:sz="0" w:space="0" w:color="auto"/>
          </w:divBdr>
        </w:div>
        <w:div w:id="1641568619">
          <w:marLeft w:val="0"/>
          <w:marRight w:val="0"/>
          <w:marTop w:val="0"/>
          <w:marBottom w:val="0"/>
          <w:divBdr>
            <w:top w:val="none" w:sz="0" w:space="0" w:color="auto"/>
            <w:left w:val="none" w:sz="0" w:space="0" w:color="auto"/>
            <w:bottom w:val="none" w:sz="0" w:space="0" w:color="auto"/>
            <w:right w:val="none" w:sz="0" w:space="0" w:color="auto"/>
          </w:divBdr>
        </w:div>
        <w:div w:id="1911501517">
          <w:marLeft w:val="0"/>
          <w:marRight w:val="0"/>
          <w:marTop w:val="0"/>
          <w:marBottom w:val="0"/>
          <w:divBdr>
            <w:top w:val="none" w:sz="0" w:space="0" w:color="auto"/>
            <w:left w:val="none" w:sz="0" w:space="0" w:color="auto"/>
            <w:bottom w:val="none" w:sz="0" w:space="0" w:color="auto"/>
            <w:right w:val="none" w:sz="0" w:space="0" w:color="auto"/>
          </w:divBdr>
        </w:div>
        <w:div w:id="1824270367">
          <w:marLeft w:val="0"/>
          <w:marRight w:val="0"/>
          <w:marTop w:val="0"/>
          <w:marBottom w:val="0"/>
          <w:divBdr>
            <w:top w:val="none" w:sz="0" w:space="0" w:color="auto"/>
            <w:left w:val="none" w:sz="0" w:space="0" w:color="auto"/>
            <w:bottom w:val="none" w:sz="0" w:space="0" w:color="auto"/>
            <w:right w:val="none" w:sz="0" w:space="0" w:color="auto"/>
          </w:divBdr>
        </w:div>
        <w:div w:id="1075661342">
          <w:marLeft w:val="0"/>
          <w:marRight w:val="0"/>
          <w:marTop w:val="0"/>
          <w:marBottom w:val="0"/>
          <w:divBdr>
            <w:top w:val="none" w:sz="0" w:space="0" w:color="auto"/>
            <w:left w:val="none" w:sz="0" w:space="0" w:color="auto"/>
            <w:bottom w:val="none" w:sz="0" w:space="0" w:color="auto"/>
            <w:right w:val="none" w:sz="0" w:space="0" w:color="auto"/>
          </w:divBdr>
        </w:div>
        <w:div w:id="230164818">
          <w:marLeft w:val="0"/>
          <w:marRight w:val="0"/>
          <w:marTop w:val="0"/>
          <w:marBottom w:val="0"/>
          <w:divBdr>
            <w:top w:val="none" w:sz="0" w:space="0" w:color="auto"/>
            <w:left w:val="none" w:sz="0" w:space="0" w:color="auto"/>
            <w:bottom w:val="none" w:sz="0" w:space="0" w:color="auto"/>
            <w:right w:val="none" w:sz="0" w:space="0" w:color="auto"/>
          </w:divBdr>
        </w:div>
        <w:div w:id="226578894">
          <w:marLeft w:val="0"/>
          <w:marRight w:val="0"/>
          <w:marTop w:val="0"/>
          <w:marBottom w:val="0"/>
          <w:divBdr>
            <w:top w:val="none" w:sz="0" w:space="0" w:color="auto"/>
            <w:left w:val="none" w:sz="0" w:space="0" w:color="auto"/>
            <w:bottom w:val="none" w:sz="0" w:space="0" w:color="auto"/>
            <w:right w:val="none" w:sz="0" w:space="0" w:color="auto"/>
          </w:divBdr>
        </w:div>
        <w:div w:id="1496460525">
          <w:marLeft w:val="0"/>
          <w:marRight w:val="0"/>
          <w:marTop w:val="0"/>
          <w:marBottom w:val="0"/>
          <w:divBdr>
            <w:top w:val="none" w:sz="0" w:space="0" w:color="auto"/>
            <w:left w:val="none" w:sz="0" w:space="0" w:color="auto"/>
            <w:bottom w:val="none" w:sz="0" w:space="0" w:color="auto"/>
            <w:right w:val="none" w:sz="0" w:space="0" w:color="auto"/>
          </w:divBdr>
        </w:div>
        <w:div w:id="233441708">
          <w:marLeft w:val="0"/>
          <w:marRight w:val="0"/>
          <w:marTop w:val="0"/>
          <w:marBottom w:val="0"/>
          <w:divBdr>
            <w:top w:val="none" w:sz="0" w:space="0" w:color="auto"/>
            <w:left w:val="none" w:sz="0" w:space="0" w:color="auto"/>
            <w:bottom w:val="none" w:sz="0" w:space="0" w:color="auto"/>
            <w:right w:val="none" w:sz="0" w:space="0" w:color="auto"/>
          </w:divBdr>
        </w:div>
        <w:div w:id="413362894">
          <w:marLeft w:val="0"/>
          <w:marRight w:val="0"/>
          <w:marTop w:val="0"/>
          <w:marBottom w:val="0"/>
          <w:divBdr>
            <w:top w:val="none" w:sz="0" w:space="0" w:color="auto"/>
            <w:left w:val="none" w:sz="0" w:space="0" w:color="auto"/>
            <w:bottom w:val="none" w:sz="0" w:space="0" w:color="auto"/>
            <w:right w:val="none" w:sz="0" w:space="0" w:color="auto"/>
          </w:divBdr>
        </w:div>
        <w:div w:id="278687948">
          <w:marLeft w:val="0"/>
          <w:marRight w:val="0"/>
          <w:marTop w:val="0"/>
          <w:marBottom w:val="0"/>
          <w:divBdr>
            <w:top w:val="none" w:sz="0" w:space="0" w:color="auto"/>
            <w:left w:val="none" w:sz="0" w:space="0" w:color="auto"/>
            <w:bottom w:val="none" w:sz="0" w:space="0" w:color="auto"/>
            <w:right w:val="none" w:sz="0" w:space="0" w:color="auto"/>
          </w:divBdr>
        </w:div>
        <w:div w:id="1588687463">
          <w:marLeft w:val="0"/>
          <w:marRight w:val="0"/>
          <w:marTop w:val="0"/>
          <w:marBottom w:val="0"/>
          <w:divBdr>
            <w:top w:val="none" w:sz="0" w:space="0" w:color="auto"/>
            <w:left w:val="none" w:sz="0" w:space="0" w:color="auto"/>
            <w:bottom w:val="none" w:sz="0" w:space="0" w:color="auto"/>
            <w:right w:val="none" w:sz="0" w:space="0" w:color="auto"/>
          </w:divBdr>
        </w:div>
        <w:div w:id="264311979">
          <w:marLeft w:val="0"/>
          <w:marRight w:val="0"/>
          <w:marTop w:val="0"/>
          <w:marBottom w:val="0"/>
          <w:divBdr>
            <w:top w:val="none" w:sz="0" w:space="0" w:color="auto"/>
            <w:left w:val="none" w:sz="0" w:space="0" w:color="auto"/>
            <w:bottom w:val="none" w:sz="0" w:space="0" w:color="auto"/>
            <w:right w:val="none" w:sz="0" w:space="0" w:color="auto"/>
          </w:divBdr>
        </w:div>
        <w:div w:id="1791631818">
          <w:marLeft w:val="0"/>
          <w:marRight w:val="0"/>
          <w:marTop w:val="0"/>
          <w:marBottom w:val="0"/>
          <w:divBdr>
            <w:top w:val="none" w:sz="0" w:space="0" w:color="auto"/>
            <w:left w:val="none" w:sz="0" w:space="0" w:color="auto"/>
            <w:bottom w:val="none" w:sz="0" w:space="0" w:color="auto"/>
            <w:right w:val="none" w:sz="0" w:space="0" w:color="auto"/>
          </w:divBdr>
        </w:div>
        <w:div w:id="1330060121">
          <w:marLeft w:val="0"/>
          <w:marRight w:val="0"/>
          <w:marTop w:val="0"/>
          <w:marBottom w:val="0"/>
          <w:divBdr>
            <w:top w:val="none" w:sz="0" w:space="0" w:color="auto"/>
            <w:left w:val="none" w:sz="0" w:space="0" w:color="auto"/>
            <w:bottom w:val="none" w:sz="0" w:space="0" w:color="auto"/>
            <w:right w:val="none" w:sz="0" w:space="0" w:color="auto"/>
          </w:divBdr>
        </w:div>
        <w:div w:id="1081829319">
          <w:marLeft w:val="0"/>
          <w:marRight w:val="0"/>
          <w:marTop w:val="0"/>
          <w:marBottom w:val="0"/>
          <w:divBdr>
            <w:top w:val="none" w:sz="0" w:space="0" w:color="auto"/>
            <w:left w:val="none" w:sz="0" w:space="0" w:color="auto"/>
            <w:bottom w:val="none" w:sz="0" w:space="0" w:color="auto"/>
            <w:right w:val="none" w:sz="0" w:space="0" w:color="auto"/>
          </w:divBdr>
        </w:div>
        <w:div w:id="1553735177">
          <w:marLeft w:val="0"/>
          <w:marRight w:val="0"/>
          <w:marTop w:val="0"/>
          <w:marBottom w:val="0"/>
          <w:divBdr>
            <w:top w:val="none" w:sz="0" w:space="0" w:color="auto"/>
            <w:left w:val="none" w:sz="0" w:space="0" w:color="auto"/>
            <w:bottom w:val="none" w:sz="0" w:space="0" w:color="auto"/>
            <w:right w:val="none" w:sz="0" w:space="0" w:color="auto"/>
          </w:divBdr>
        </w:div>
        <w:div w:id="1600486162">
          <w:marLeft w:val="0"/>
          <w:marRight w:val="0"/>
          <w:marTop w:val="0"/>
          <w:marBottom w:val="0"/>
          <w:divBdr>
            <w:top w:val="none" w:sz="0" w:space="0" w:color="auto"/>
            <w:left w:val="none" w:sz="0" w:space="0" w:color="auto"/>
            <w:bottom w:val="none" w:sz="0" w:space="0" w:color="auto"/>
            <w:right w:val="none" w:sz="0" w:space="0" w:color="auto"/>
          </w:divBdr>
        </w:div>
        <w:div w:id="213542880">
          <w:marLeft w:val="0"/>
          <w:marRight w:val="0"/>
          <w:marTop w:val="0"/>
          <w:marBottom w:val="0"/>
          <w:divBdr>
            <w:top w:val="none" w:sz="0" w:space="0" w:color="auto"/>
            <w:left w:val="none" w:sz="0" w:space="0" w:color="auto"/>
            <w:bottom w:val="none" w:sz="0" w:space="0" w:color="auto"/>
            <w:right w:val="none" w:sz="0" w:space="0" w:color="auto"/>
          </w:divBdr>
        </w:div>
        <w:div w:id="393163001">
          <w:marLeft w:val="0"/>
          <w:marRight w:val="0"/>
          <w:marTop w:val="0"/>
          <w:marBottom w:val="0"/>
          <w:divBdr>
            <w:top w:val="none" w:sz="0" w:space="0" w:color="auto"/>
            <w:left w:val="none" w:sz="0" w:space="0" w:color="auto"/>
            <w:bottom w:val="none" w:sz="0" w:space="0" w:color="auto"/>
            <w:right w:val="none" w:sz="0" w:space="0" w:color="auto"/>
          </w:divBdr>
        </w:div>
        <w:div w:id="1167869561">
          <w:marLeft w:val="0"/>
          <w:marRight w:val="0"/>
          <w:marTop w:val="0"/>
          <w:marBottom w:val="0"/>
          <w:divBdr>
            <w:top w:val="none" w:sz="0" w:space="0" w:color="auto"/>
            <w:left w:val="none" w:sz="0" w:space="0" w:color="auto"/>
            <w:bottom w:val="none" w:sz="0" w:space="0" w:color="auto"/>
            <w:right w:val="none" w:sz="0" w:space="0" w:color="auto"/>
          </w:divBdr>
        </w:div>
        <w:div w:id="766192711">
          <w:marLeft w:val="0"/>
          <w:marRight w:val="0"/>
          <w:marTop w:val="0"/>
          <w:marBottom w:val="0"/>
          <w:divBdr>
            <w:top w:val="none" w:sz="0" w:space="0" w:color="auto"/>
            <w:left w:val="none" w:sz="0" w:space="0" w:color="auto"/>
            <w:bottom w:val="none" w:sz="0" w:space="0" w:color="auto"/>
            <w:right w:val="none" w:sz="0" w:space="0" w:color="auto"/>
          </w:divBdr>
        </w:div>
        <w:div w:id="987586130">
          <w:marLeft w:val="0"/>
          <w:marRight w:val="0"/>
          <w:marTop w:val="0"/>
          <w:marBottom w:val="0"/>
          <w:divBdr>
            <w:top w:val="none" w:sz="0" w:space="0" w:color="auto"/>
            <w:left w:val="none" w:sz="0" w:space="0" w:color="auto"/>
            <w:bottom w:val="none" w:sz="0" w:space="0" w:color="auto"/>
            <w:right w:val="none" w:sz="0" w:space="0" w:color="auto"/>
          </w:divBdr>
        </w:div>
        <w:div w:id="23407623">
          <w:marLeft w:val="0"/>
          <w:marRight w:val="0"/>
          <w:marTop w:val="0"/>
          <w:marBottom w:val="0"/>
          <w:divBdr>
            <w:top w:val="none" w:sz="0" w:space="0" w:color="auto"/>
            <w:left w:val="none" w:sz="0" w:space="0" w:color="auto"/>
            <w:bottom w:val="none" w:sz="0" w:space="0" w:color="auto"/>
            <w:right w:val="none" w:sz="0" w:space="0" w:color="auto"/>
          </w:divBdr>
        </w:div>
        <w:div w:id="382759182">
          <w:marLeft w:val="0"/>
          <w:marRight w:val="0"/>
          <w:marTop w:val="0"/>
          <w:marBottom w:val="0"/>
          <w:divBdr>
            <w:top w:val="none" w:sz="0" w:space="0" w:color="auto"/>
            <w:left w:val="none" w:sz="0" w:space="0" w:color="auto"/>
            <w:bottom w:val="none" w:sz="0" w:space="0" w:color="auto"/>
            <w:right w:val="none" w:sz="0" w:space="0" w:color="auto"/>
          </w:divBdr>
        </w:div>
        <w:div w:id="1247228245">
          <w:marLeft w:val="0"/>
          <w:marRight w:val="0"/>
          <w:marTop w:val="0"/>
          <w:marBottom w:val="0"/>
          <w:divBdr>
            <w:top w:val="none" w:sz="0" w:space="0" w:color="auto"/>
            <w:left w:val="none" w:sz="0" w:space="0" w:color="auto"/>
            <w:bottom w:val="none" w:sz="0" w:space="0" w:color="auto"/>
            <w:right w:val="none" w:sz="0" w:space="0" w:color="auto"/>
          </w:divBdr>
        </w:div>
        <w:div w:id="738944279">
          <w:marLeft w:val="0"/>
          <w:marRight w:val="0"/>
          <w:marTop w:val="0"/>
          <w:marBottom w:val="0"/>
          <w:divBdr>
            <w:top w:val="none" w:sz="0" w:space="0" w:color="auto"/>
            <w:left w:val="none" w:sz="0" w:space="0" w:color="auto"/>
            <w:bottom w:val="none" w:sz="0" w:space="0" w:color="auto"/>
            <w:right w:val="none" w:sz="0" w:space="0" w:color="auto"/>
          </w:divBdr>
        </w:div>
        <w:div w:id="1464500067">
          <w:marLeft w:val="0"/>
          <w:marRight w:val="0"/>
          <w:marTop w:val="0"/>
          <w:marBottom w:val="0"/>
          <w:divBdr>
            <w:top w:val="none" w:sz="0" w:space="0" w:color="auto"/>
            <w:left w:val="none" w:sz="0" w:space="0" w:color="auto"/>
            <w:bottom w:val="none" w:sz="0" w:space="0" w:color="auto"/>
            <w:right w:val="none" w:sz="0" w:space="0" w:color="auto"/>
          </w:divBdr>
        </w:div>
        <w:div w:id="578905829">
          <w:marLeft w:val="0"/>
          <w:marRight w:val="0"/>
          <w:marTop w:val="0"/>
          <w:marBottom w:val="0"/>
          <w:divBdr>
            <w:top w:val="none" w:sz="0" w:space="0" w:color="auto"/>
            <w:left w:val="none" w:sz="0" w:space="0" w:color="auto"/>
            <w:bottom w:val="none" w:sz="0" w:space="0" w:color="auto"/>
            <w:right w:val="none" w:sz="0" w:space="0" w:color="auto"/>
          </w:divBdr>
        </w:div>
        <w:div w:id="2029863860">
          <w:marLeft w:val="0"/>
          <w:marRight w:val="0"/>
          <w:marTop w:val="0"/>
          <w:marBottom w:val="0"/>
          <w:divBdr>
            <w:top w:val="none" w:sz="0" w:space="0" w:color="auto"/>
            <w:left w:val="none" w:sz="0" w:space="0" w:color="auto"/>
            <w:bottom w:val="none" w:sz="0" w:space="0" w:color="auto"/>
            <w:right w:val="none" w:sz="0" w:space="0" w:color="auto"/>
          </w:divBdr>
        </w:div>
        <w:div w:id="1827819434">
          <w:marLeft w:val="0"/>
          <w:marRight w:val="0"/>
          <w:marTop w:val="0"/>
          <w:marBottom w:val="0"/>
          <w:divBdr>
            <w:top w:val="none" w:sz="0" w:space="0" w:color="auto"/>
            <w:left w:val="none" w:sz="0" w:space="0" w:color="auto"/>
            <w:bottom w:val="none" w:sz="0" w:space="0" w:color="auto"/>
            <w:right w:val="none" w:sz="0" w:space="0" w:color="auto"/>
          </w:divBdr>
        </w:div>
        <w:div w:id="1515991874">
          <w:marLeft w:val="0"/>
          <w:marRight w:val="0"/>
          <w:marTop w:val="0"/>
          <w:marBottom w:val="0"/>
          <w:divBdr>
            <w:top w:val="none" w:sz="0" w:space="0" w:color="auto"/>
            <w:left w:val="none" w:sz="0" w:space="0" w:color="auto"/>
            <w:bottom w:val="none" w:sz="0" w:space="0" w:color="auto"/>
            <w:right w:val="none" w:sz="0" w:space="0" w:color="auto"/>
          </w:divBdr>
        </w:div>
        <w:div w:id="143593043">
          <w:marLeft w:val="0"/>
          <w:marRight w:val="0"/>
          <w:marTop w:val="0"/>
          <w:marBottom w:val="0"/>
          <w:divBdr>
            <w:top w:val="none" w:sz="0" w:space="0" w:color="auto"/>
            <w:left w:val="none" w:sz="0" w:space="0" w:color="auto"/>
            <w:bottom w:val="none" w:sz="0" w:space="0" w:color="auto"/>
            <w:right w:val="none" w:sz="0" w:space="0" w:color="auto"/>
          </w:divBdr>
        </w:div>
        <w:div w:id="620461309">
          <w:marLeft w:val="0"/>
          <w:marRight w:val="0"/>
          <w:marTop w:val="0"/>
          <w:marBottom w:val="0"/>
          <w:divBdr>
            <w:top w:val="none" w:sz="0" w:space="0" w:color="auto"/>
            <w:left w:val="none" w:sz="0" w:space="0" w:color="auto"/>
            <w:bottom w:val="none" w:sz="0" w:space="0" w:color="auto"/>
            <w:right w:val="none" w:sz="0" w:space="0" w:color="auto"/>
          </w:divBdr>
        </w:div>
        <w:div w:id="530337604">
          <w:marLeft w:val="0"/>
          <w:marRight w:val="0"/>
          <w:marTop w:val="0"/>
          <w:marBottom w:val="0"/>
          <w:divBdr>
            <w:top w:val="none" w:sz="0" w:space="0" w:color="auto"/>
            <w:left w:val="none" w:sz="0" w:space="0" w:color="auto"/>
            <w:bottom w:val="none" w:sz="0" w:space="0" w:color="auto"/>
            <w:right w:val="none" w:sz="0" w:space="0" w:color="auto"/>
          </w:divBdr>
        </w:div>
        <w:div w:id="66919780">
          <w:marLeft w:val="0"/>
          <w:marRight w:val="0"/>
          <w:marTop w:val="0"/>
          <w:marBottom w:val="0"/>
          <w:divBdr>
            <w:top w:val="none" w:sz="0" w:space="0" w:color="auto"/>
            <w:left w:val="none" w:sz="0" w:space="0" w:color="auto"/>
            <w:bottom w:val="none" w:sz="0" w:space="0" w:color="auto"/>
            <w:right w:val="none" w:sz="0" w:space="0" w:color="auto"/>
          </w:divBdr>
        </w:div>
        <w:div w:id="279264322">
          <w:marLeft w:val="0"/>
          <w:marRight w:val="0"/>
          <w:marTop w:val="0"/>
          <w:marBottom w:val="0"/>
          <w:divBdr>
            <w:top w:val="none" w:sz="0" w:space="0" w:color="auto"/>
            <w:left w:val="none" w:sz="0" w:space="0" w:color="auto"/>
            <w:bottom w:val="none" w:sz="0" w:space="0" w:color="auto"/>
            <w:right w:val="none" w:sz="0" w:space="0" w:color="auto"/>
          </w:divBdr>
        </w:div>
        <w:div w:id="937104777">
          <w:marLeft w:val="0"/>
          <w:marRight w:val="0"/>
          <w:marTop w:val="0"/>
          <w:marBottom w:val="0"/>
          <w:divBdr>
            <w:top w:val="none" w:sz="0" w:space="0" w:color="auto"/>
            <w:left w:val="none" w:sz="0" w:space="0" w:color="auto"/>
            <w:bottom w:val="none" w:sz="0" w:space="0" w:color="auto"/>
            <w:right w:val="none" w:sz="0" w:space="0" w:color="auto"/>
          </w:divBdr>
        </w:div>
        <w:div w:id="1206411293">
          <w:marLeft w:val="0"/>
          <w:marRight w:val="0"/>
          <w:marTop w:val="0"/>
          <w:marBottom w:val="0"/>
          <w:divBdr>
            <w:top w:val="none" w:sz="0" w:space="0" w:color="auto"/>
            <w:left w:val="none" w:sz="0" w:space="0" w:color="auto"/>
            <w:bottom w:val="none" w:sz="0" w:space="0" w:color="auto"/>
            <w:right w:val="none" w:sz="0" w:space="0" w:color="auto"/>
          </w:divBdr>
        </w:div>
        <w:div w:id="1355350796">
          <w:marLeft w:val="0"/>
          <w:marRight w:val="0"/>
          <w:marTop w:val="0"/>
          <w:marBottom w:val="0"/>
          <w:divBdr>
            <w:top w:val="none" w:sz="0" w:space="0" w:color="auto"/>
            <w:left w:val="none" w:sz="0" w:space="0" w:color="auto"/>
            <w:bottom w:val="none" w:sz="0" w:space="0" w:color="auto"/>
            <w:right w:val="none" w:sz="0" w:space="0" w:color="auto"/>
          </w:divBdr>
        </w:div>
        <w:div w:id="1775245457">
          <w:marLeft w:val="0"/>
          <w:marRight w:val="0"/>
          <w:marTop w:val="0"/>
          <w:marBottom w:val="0"/>
          <w:divBdr>
            <w:top w:val="none" w:sz="0" w:space="0" w:color="auto"/>
            <w:left w:val="none" w:sz="0" w:space="0" w:color="auto"/>
            <w:bottom w:val="none" w:sz="0" w:space="0" w:color="auto"/>
            <w:right w:val="none" w:sz="0" w:space="0" w:color="auto"/>
          </w:divBdr>
        </w:div>
        <w:div w:id="1984313793">
          <w:marLeft w:val="0"/>
          <w:marRight w:val="0"/>
          <w:marTop w:val="0"/>
          <w:marBottom w:val="0"/>
          <w:divBdr>
            <w:top w:val="none" w:sz="0" w:space="0" w:color="auto"/>
            <w:left w:val="none" w:sz="0" w:space="0" w:color="auto"/>
            <w:bottom w:val="none" w:sz="0" w:space="0" w:color="auto"/>
            <w:right w:val="none" w:sz="0" w:space="0" w:color="auto"/>
          </w:divBdr>
        </w:div>
        <w:div w:id="663169626">
          <w:marLeft w:val="0"/>
          <w:marRight w:val="0"/>
          <w:marTop w:val="0"/>
          <w:marBottom w:val="0"/>
          <w:divBdr>
            <w:top w:val="none" w:sz="0" w:space="0" w:color="auto"/>
            <w:left w:val="none" w:sz="0" w:space="0" w:color="auto"/>
            <w:bottom w:val="none" w:sz="0" w:space="0" w:color="auto"/>
            <w:right w:val="none" w:sz="0" w:space="0" w:color="auto"/>
          </w:divBdr>
        </w:div>
        <w:div w:id="1306086184">
          <w:marLeft w:val="0"/>
          <w:marRight w:val="0"/>
          <w:marTop w:val="0"/>
          <w:marBottom w:val="0"/>
          <w:divBdr>
            <w:top w:val="none" w:sz="0" w:space="0" w:color="auto"/>
            <w:left w:val="none" w:sz="0" w:space="0" w:color="auto"/>
            <w:bottom w:val="none" w:sz="0" w:space="0" w:color="auto"/>
            <w:right w:val="none" w:sz="0" w:space="0" w:color="auto"/>
          </w:divBdr>
        </w:div>
        <w:div w:id="1475023404">
          <w:marLeft w:val="0"/>
          <w:marRight w:val="0"/>
          <w:marTop w:val="0"/>
          <w:marBottom w:val="0"/>
          <w:divBdr>
            <w:top w:val="none" w:sz="0" w:space="0" w:color="auto"/>
            <w:left w:val="none" w:sz="0" w:space="0" w:color="auto"/>
            <w:bottom w:val="none" w:sz="0" w:space="0" w:color="auto"/>
            <w:right w:val="none" w:sz="0" w:space="0" w:color="auto"/>
          </w:divBdr>
        </w:div>
        <w:div w:id="624123020">
          <w:marLeft w:val="0"/>
          <w:marRight w:val="0"/>
          <w:marTop w:val="0"/>
          <w:marBottom w:val="0"/>
          <w:divBdr>
            <w:top w:val="none" w:sz="0" w:space="0" w:color="auto"/>
            <w:left w:val="none" w:sz="0" w:space="0" w:color="auto"/>
            <w:bottom w:val="none" w:sz="0" w:space="0" w:color="auto"/>
            <w:right w:val="none" w:sz="0" w:space="0" w:color="auto"/>
          </w:divBdr>
        </w:div>
        <w:div w:id="294678218">
          <w:marLeft w:val="0"/>
          <w:marRight w:val="0"/>
          <w:marTop w:val="0"/>
          <w:marBottom w:val="0"/>
          <w:divBdr>
            <w:top w:val="none" w:sz="0" w:space="0" w:color="auto"/>
            <w:left w:val="none" w:sz="0" w:space="0" w:color="auto"/>
            <w:bottom w:val="none" w:sz="0" w:space="0" w:color="auto"/>
            <w:right w:val="none" w:sz="0" w:space="0" w:color="auto"/>
          </w:divBdr>
        </w:div>
        <w:div w:id="1592078940">
          <w:marLeft w:val="0"/>
          <w:marRight w:val="0"/>
          <w:marTop w:val="0"/>
          <w:marBottom w:val="0"/>
          <w:divBdr>
            <w:top w:val="none" w:sz="0" w:space="0" w:color="auto"/>
            <w:left w:val="none" w:sz="0" w:space="0" w:color="auto"/>
            <w:bottom w:val="none" w:sz="0" w:space="0" w:color="auto"/>
            <w:right w:val="none" w:sz="0" w:space="0" w:color="auto"/>
          </w:divBdr>
        </w:div>
        <w:div w:id="186407635">
          <w:marLeft w:val="0"/>
          <w:marRight w:val="0"/>
          <w:marTop w:val="0"/>
          <w:marBottom w:val="0"/>
          <w:divBdr>
            <w:top w:val="none" w:sz="0" w:space="0" w:color="auto"/>
            <w:left w:val="none" w:sz="0" w:space="0" w:color="auto"/>
            <w:bottom w:val="none" w:sz="0" w:space="0" w:color="auto"/>
            <w:right w:val="none" w:sz="0" w:space="0" w:color="auto"/>
          </w:divBdr>
        </w:div>
        <w:div w:id="2072580185">
          <w:marLeft w:val="0"/>
          <w:marRight w:val="0"/>
          <w:marTop w:val="0"/>
          <w:marBottom w:val="0"/>
          <w:divBdr>
            <w:top w:val="none" w:sz="0" w:space="0" w:color="auto"/>
            <w:left w:val="none" w:sz="0" w:space="0" w:color="auto"/>
            <w:bottom w:val="none" w:sz="0" w:space="0" w:color="auto"/>
            <w:right w:val="none" w:sz="0" w:space="0" w:color="auto"/>
          </w:divBdr>
        </w:div>
        <w:div w:id="753088862">
          <w:marLeft w:val="0"/>
          <w:marRight w:val="0"/>
          <w:marTop w:val="0"/>
          <w:marBottom w:val="0"/>
          <w:divBdr>
            <w:top w:val="none" w:sz="0" w:space="0" w:color="auto"/>
            <w:left w:val="none" w:sz="0" w:space="0" w:color="auto"/>
            <w:bottom w:val="none" w:sz="0" w:space="0" w:color="auto"/>
            <w:right w:val="none" w:sz="0" w:space="0" w:color="auto"/>
          </w:divBdr>
        </w:div>
        <w:div w:id="1918708208">
          <w:marLeft w:val="0"/>
          <w:marRight w:val="0"/>
          <w:marTop w:val="0"/>
          <w:marBottom w:val="0"/>
          <w:divBdr>
            <w:top w:val="none" w:sz="0" w:space="0" w:color="auto"/>
            <w:left w:val="none" w:sz="0" w:space="0" w:color="auto"/>
            <w:bottom w:val="none" w:sz="0" w:space="0" w:color="auto"/>
            <w:right w:val="none" w:sz="0" w:space="0" w:color="auto"/>
          </w:divBdr>
        </w:div>
        <w:div w:id="1983925701">
          <w:marLeft w:val="0"/>
          <w:marRight w:val="0"/>
          <w:marTop w:val="0"/>
          <w:marBottom w:val="0"/>
          <w:divBdr>
            <w:top w:val="none" w:sz="0" w:space="0" w:color="auto"/>
            <w:left w:val="none" w:sz="0" w:space="0" w:color="auto"/>
            <w:bottom w:val="none" w:sz="0" w:space="0" w:color="auto"/>
            <w:right w:val="none" w:sz="0" w:space="0" w:color="auto"/>
          </w:divBdr>
        </w:div>
        <w:div w:id="767045633">
          <w:marLeft w:val="0"/>
          <w:marRight w:val="0"/>
          <w:marTop w:val="0"/>
          <w:marBottom w:val="0"/>
          <w:divBdr>
            <w:top w:val="none" w:sz="0" w:space="0" w:color="auto"/>
            <w:left w:val="none" w:sz="0" w:space="0" w:color="auto"/>
            <w:bottom w:val="none" w:sz="0" w:space="0" w:color="auto"/>
            <w:right w:val="none" w:sz="0" w:space="0" w:color="auto"/>
          </w:divBdr>
        </w:div>
        <w:div w:id="1016539368">
          <w:marLeft w:val="0"/>
          <w:marRight w:val="0"/>
          <w:marTop w:val="0"/>
          <w:marBottom w:val="0"/>
          <w:divBdr>
            <w:top w:val="none" w:sz="0" w:space="0" w:color="auto"/>
            <w:left w:val="none" w:sz="0" w:space="0" w:color="auto"/>
            <w:bottom w:val="none" w:sz="0" w:space="0" w:color="auto"/>
            <w:right w:val="none" w:sz="0" w:space="0" w:color="auto"/>
          </w:divBdr>
        </w:div>
        <w:div w:id="1930195360">
          <w:marLeft w:val="0"/>
          <w:marRight w:val="0"/>
          <w:marTop w:val="0"/>
          <w:marBottom w:val="0"/>
          <w:divBdr>
            <w:top w:val="none" w:sz="0" w:space="0" w:color="auto"/>
            <w:left w:val="none" w:sz="0" w:space="0" w:color="auto"/>
            <w:bottom w:val="none" w:sz="0" w:space="0" w:color="auto"/>
            <w:right w:val="none" w:sz="0" w:space="0" w:color="auto"/>
          </w:divBdr>
        </w:div>
        <w:div w:id="785000562">
          <w:marLeft w:val="0"/>
          <w:marRight w:val="0"/>
          <w:marTop w:val="0"/>
          <w:marBottom w:val="0"/>
          <w:divBdr>
            <w:top w:val="none" w:sz="0" w:space="0" w:color="auto"/>
            <w:left w:val="none" w:sz="0" w:space="0" w:color="auto"/>
            <w:bottom w:val="none" w:sz="0" w:space="0" w:color="auto"/>
            <w:right w:val="none" w:sz="0" w:space="0" w:color="auto"/>
          </w:divBdr>
        </w:div>
        <w:div w:id="988439052">
          <w:marLeft w:val="0"/>
          <w:marRight w:val="0"/>
          <w:marTop w:val="0"/>
          <w:marBottom w:val="0"/>
          <w:divBdr>
            <w:top w:val="none" w:sz="0" w:space="0" w:color="auto"/>
            <w:left w:val="none" w:sz="0" w:space="0" w:color="auto"/>
            <w:bottom w:val="none" w:sz="0" w:space="0" w:color="auto"/>
            <w:right w:val="none" w:sz="0" w:space="0" w:color="auto"/>
          </w:divBdr>
        </w:div>
        <w:div w:id="293684469">
          <w:marLeft w:val="0"/>
          <w:marRight w:val="0"/>
          <w:marTop w:val="0"/>
          <w:marBottom w:val="0"/>
          <w:divBdr>
            <w:top w:val="none" w:sz="0" w:space="0" w:color="auto"/>
            <w:left w:val="none" w:sz="0" w:space="0" w:color="auto"/>
            <w:bottom w:val="none" w:sz="0" w:space="0" w:color="auto"/>
            <w:right w:val="none" w:sz="0" w:space="0" w:color="auto"/>
          </w:divBdr>
        </w:div>
        <w:div w:id="156655997">
          <w:marLeft w:val="0"/>
          <w:marRight w:val="0"/>
          <w:marTop w:val="0"/>
          <w:marBottom w:val="0"/>
          <w:divBdr>
            <w:top w:val="none" w:sz="0" w:space="0" w:color="auto"/>
            <w:left w:val="none" w:sz="0" w:space="0" w:color="auto"/>
            <w:bottom w:val="none" w:sz="0" w:space="0" w:color="auto"/>
            <w:right w:val="none" w:sz="0" w:space="0" w:color="auto"/>
          </w:divBdr>
        </w:div>
        <w:div w:id="676080720">
          <w:marLeft w:val="0"/>
          <w:marRight w:val="0"/>
          <w:marTop w:val="0"/>
          <w:marBottom w:val="0"/>
          <w:divBdr>
            <w:top w:val="none" w:sz="0" w:space="0" w:color="auto"/>
            <w:left w:val="none" w:sz="0" w:space="0" w:color="auto"/>
            <w:bottom w:val="none" w:sz="0" w:space="0" w:color="auto"/>
            <w:right w:val="none" w:sz="0" w:space="0" w:color="auto"/>
          </w:divBdr>
        </w:div>
        <w:div w:id="552892525">
          <w:marLeft w:val="0"/>
          <w:marRight w:val="0"/>
          <w:marTop w:val="0"/>
          <w:marBottom w:val="0"/>
          <w:divBdr>
            <w:top w:val="none" w:sz="0" w:space="0" w:color="auto"/>
            <w:left w:val="none" w:sz="0" w:space="0" w:color="auto"/>
            <w:bottom w:val="none" w:sz="0" w:space="0" w:color="auto"/>
            <w:right w:val="none" w:sz="0" w:space="0" w:color="auto"/>
          </w:divBdr>
        </w:div>
        <w:div w:id="710496278">
          <w:marLeft w:val="0"/>
          <w:marRight w:val="0"/>
          <w:marTop w:val="0"/>
          <w:marBottom w:val="0"/>
          <w:divBdr>
            <w:top w:val="none" w:sz="0" w:space="0" w:color="auto"/>
            <w:left w:val="none" w:sz="0" w:space="0" w:color="auto"/>
            <w:bottom w:val="none" w:sz="0" w:space="0" w:color="auto"/>
            <w:right w:val="none" w:sz="0" w:space="0" w:color="auto"/>
          </w:divBdr>
        </w:div>
        <w:div w:id="193928731">
          <w:marLeft w:val="0"/>
          <w:marRight w:val="0"/>
          <w:marTop w:val="0"/>
          <w:marBottom w:val="0"/>
          <w:divBdr>
            <w:top w:val="none" w:sz="0" w:space="0" w:color="auto"/>
            <w:left w:val="none" w:sz="0" w:space="0" w:color="auto"/>
            <w:bottom w:val="none" w:sz="0" w:space="0" w:color="auto"/>
            <w:right w:val="none" w:sz="0" w:space="0" w:color="auto"/>
          </w:divBdr>
        </w:div>
        <w:div w:id="97262545">
          <w:marLeft w:val="0"/>
          <w:marRight w:val="0"/>
          <w:marTop w:val="0"/>
          <w:marBottom w:val="0"/>
          <w:divBdr>
            <w:top w:val="none" w:sz="0" w:space="0" w:color="auto"/>
            <w:left w:val="none" w:sz="0" w:space="0" w:color="auto"/>
            <w:bottom w:val="none" w:sz="0" w:space="0" w:color="auto"/>
            <w:right w:val="none" w:sz="0" w:space="0" w:color="auto"/>
          </w:divBdr>
        </w:div>
        <w:div w:id="847334172">
          <w:marLeft w:val="0"/>
          <w:marRight w:val="0"/>
          <w:marTop w:val="0"/>
          <w:marBottom w:val="0"/>
          <w:divBdr>
            <w:top w:val="none" w:sz="0" w:space="0" w:color="auto"/>
            <w:left w:val="none" w:sz="0" w:space="0" w:color="auto"/>
            <w:bottom w:val="none" w:sz="0" w:space="0" w:color="auto"/>
            <w:right w:val="none" w:sz="0" w:space="0" w:color="auto"/>
          </w:divBdr>
        </w:div>
        <w:div w:id="567426715">
          <w:marLeft w:val="0"/>
          <w:marRight w:val="0"/>
          <w:marTop w:val="0"/>
          <w:marBottom w:val="0"/>
          <w:divBdr>
            <w:top w:val="none" w:sz="0" w:space="0" w:color="auto"/>
            <w:left w:val="none" w:sz="0" w:space="0" w:color="auto"/>
            <w:bottom w:val="none" w:sz="0" w:space="0" w:color="auto"/>
            <w:right w:val="none" w:sz="0" w:space="0" w:color="auto"/>
          </w:divBdr>
        </w:div>
        <w:div w:id="1454330196">
          <w:marLeft w:val="0"/>
          <w:marRight w:val="0"/>
          <w:marTop w:val="0"/>
          <w:marBottom w:val="0"/>
          <w:divBdr>
            <w:top w:val="none" w:sz="0" w:space="0" w:color="auto"/>
            <w:left w:val="none" w:sz="0" w:space="0" w:color="auto"/>
            <w:bottom w:val="none" w:sz="0" w:space="0" w:color="auto"/>
            <w:right w:val="none" w:sz="0" w:space="0" w:color="auto"/>
          </w:divBdr>
        </w:div>
        <w:div w:id="469858553">
          <w:marLeft w:val="0"/>
          <w:marRight w:val="0"/>
          <w:marTop w:val="0"/>
          <w:marBottom w:val="0"/>
          <w:divBdr>
            <w:top w:val="none" w:sz="0" w:space="0" w:color="auto"/>
            <w:left w:val="none" w:sz="0" w:space="0" w:color="auto"/>
            <w:bottom w:val="none" w:sz="0" w:space="0" w:color="auto"/>
            <w:right w:val="none" w:sz="0" w:space="0" w:color="auto"/>
          </w:divBdr>
        </w:div>
        <w:div w:id="200872275">
          <w:marLeft w:val="0"/>
          <w:marRight w:val="0"/>
          <w:marTop w:val="0"/>
          <w:marBottom w:val="0"/>
          <w:divBdr>
            <w:top w:val="none" w:sz="0" w:space="0" w:color="auto"/>
            <w:left w:val="none" w:sz="0" w:space="0" w:color="auto"/>
            <w:bottom w:val="none" w:sz="0" w:space="0" w:color="auto"/>
            <w:right w:val="none" w:sz="0" w:space="0" w:color="auto"/>
          </w:divBdr>
        </w:div>
        <w:div w:id="466826686">
          <w:marLeft w:val="0"/>
          <w:marRight w:val="0"/>
          <w:marTop w:val="0"/>
          <w:marBottom w:val="0"/>
          <w:divBdr>
            <w:top w:val="none" w:sz="0" w:space="0" w:color="auto"/>
            <w:left w:val="none" w:sz="0" w:space="0" w:color="auto"/>
            <w:bottom w:val="none" w:sz="0" w:space="0" w:color="auto"/>
            <w:right w:val="none" w:sz="0" w:space="0" w:color="auto"/>
          </w:divBdr>
        </w:div>
        <w:div w:id="1470705815">
          <w:marLeft w:val="0"/>
          <w:marRight w:val="0"/>
          <w:marTop w:val="0"/>
          <w:marBottom w:val="0"/>
          <w:divBdr>
            <w:top w:val="none" w:sz="0" w:space="0" w:color="auto"/>
            <w:left w:val="none" w:sz="0" w:space="0" w:color="auto"/>
            <w:bottom w:val="none" w:sz="0" w:space="0" w:color="auto"/>
            <w:right w:val="none" w:sz="0" w:space="0" w:color="auto"/>
          </w:divBdr>
        </w:div>
        <w:div w:id="812411065">
          <w:marLeft w:val="0"/>
          <w:marRight w:val="0"/>
          <w:marTop w:val="0"/>
          <w:marBottom w:val="0"/>
          <w:divBdr>
            <w:top w:val="none" w:sz="0" w:space="0" w:color="auto"/>
            <w:left w:val="none" w:sz="0" w:space="0" w:color="auto"/>
            <w:bottom w:val="none" w:sz="0" w:space="0" w:color="auto"/>
            <w:right w:val="none" w:sz="0" w:space="0" w:color="auto"/>
          </w:divBdr>
        </w:div>
        <w:div w:id="408430028">
          <w:marLeft w:val="0"/>
          <w:marRight w:val="0"/>
          <w:marTop w:val="0"/>
          <w:marBottom w:val="0"/>
          <w:divBdr>
            <w:top w:val="none" w:sz="0" w:space="0" w:color="auto"/>
            <w:left w:val="none" w:sz="0" w:space="0" w:color="auto"/>
            <w:bottom w:val="none" w:sz="0" w:space="0" w:color="auto"/>
            <w:right w:val="none" w:sz="0" w:space="0" w:color="auto"/>
          </w:divBdr>
        </w:div>
        <w:div w:id="422651531">
          <w:marLeft w:val="0"/>
          <w:marRight w:val="0"/>
          <w:marTop w:val="0"/>
          <w:marBottom w:val="0"/>
          <w:divBdr>
            <w:top w:val="none" w:sz="0" w:space="0" w:color="auto"/>
            <w:left w:val="none" w:sz="0" w:space="0" w:color="auto"/>
            <w:bottom w:val="none" w:sz="0" w:space="0" w:color="auto"/>
            <w:right w:val="none" w:sz="0" w:space="0" w:color="auto"/>
          </w:divBdr>
        </w:div>
        <w:div w:id="918713029">
          <w:marLeft w:val="0"/>
          <w:marRight w:val="0"/>
          <w:marTop w:val="0"/>
          <w:marBottom w:val="0"/>
          <w:divBdr>
            <w:top w:val="none" w:sz="0" w:space="0" w:color="auto"/>
            <w:left w:val="none" w:sz="0" w:space="0" w:color="auto"/>
            <w:bottom w:val="none" w:sz="0" w:space="0" w:color="auto"/>
            <w:right w:val="none" w:sz="0" w:space="0" w:color="auto"/>
          </w:divBdr>
        </w:div>
        <w:div w:id="501312263">
          <w:marLeft w:val="0"/>
          <w:marRight w:val="0"/>
          <w:marTop w:val="0"/>
          <w:marBottom w:val="0"/>
          <w:divBdr>
            <w:top w:val="none" w:sz="0" w:space="0" w:color="auto"/>
            <w:left w:val="none" w:sz="0" w:space="0" w:color="auto"/>
            <w:bottom w:val="none" w:sz="0" w:space="0" w:color="auto"/>
            <w:right w:val="none" w:sz="0" w:space="0" w:color="auto"/>
          </w:divBdr>
        </w:div>
        <w:div w:id="541749888">
          <w:marLeft w:val="0"/>
          <w:marRight w:val="0"/>
          <w:marTop w:val="0"/>
          <w:marBottom w:val="0"/>
          <w:divBdr>
            <w:top w:val="none" w:sz="0" w:space="0" w:color="auto"/>
            <w:left w:val="none" w:sz="0" w:space="0" w:color="auto"/>
            <w:bottom w:val="none" w:sz="0" w:space="0" w:color="auto"/>
            <w:right w:val="none" w:sz="0" w:space="0" w:color="auto"/>
          </w:divBdr>
        </w:div>
        <w:div w:id="1299915345">
          <w:marLeft w:val="0"/>
          <w:marRight w:val="0"/>
          <w:marTop w:val="0"/>
          <w:marBottom w:val="0"/>
          <w:divBdr>
            <w:top w:val="none" w:sz="0" w:space="0" w:color="auto"/>
            <w:left w:val="none" w:sz="0" w:space="0" w:color="auto"/>
            <w:bottom w:val="none" w:sz="0" w:space="0" w:color="auto"/>
            <w:right w:val="none" w:sz="0" w:space="0" w:color="auto"/>
          </w:divBdr>
        </w:div>
        <w:div w:id="192236014">
          <w:marLeft w:val="0"/>
          <w:marRight w:val="0"/>
          <w:marTop w:val="0"/>
          <w:marBottom w:val="0"/>
          <w:divBdr>
            <w:top w:val="none" w:sz="0" w:space="0" w:color="auto"/>
            <w:left w:val="none" w:sz="0" w:space="0" w:color="auto"/>
            <w:bottom w:val="none" w:sz="0" w:space="0" w:color="auto"/>
            <w:right w:val="none" w:sz="0" w:space="0" w:color="auto"/>
          </w:divBdr>
        </w:div>
        <w:div w:id="1062605932">
          <w:marLeft w:val="0"/>
          <w:marRight w:val="0"/>
          <w:marTop w:val="0"/>
          <w:marBottom w:val="0"/>
          <w:divBdr>
            <w:top w:val="none" w:sz="0" w:space="0" w:color="auto"/>
            <w:left w:val="none" w:sz="0" w:space="0" w:color="auto"/>
            <w:bottom w:val="none" w:sz="0" w:space="0" w:color="auto"/>
            <w:right w:val="none" w:sz="0" w:space="0" w:color="auto"/>
          </w:divBdr>
        </w:div>
        <w:div w:id="1910995266">
          <w:marLeft w:val="0"/>
          <w:marRight w:val="0"/>
          <w:marTop w:val="0"/>
          <w:marBottom w:val="0"/>
          <w:divBdr>
            <w:top w:val="none" w:sz="0" w:space="0" w:color="auto"/>
            <w:left w:val="none" w:sz="0" w:space="0" w:color="auto"/>
            <w:bottom w:val="none" w:sz="0" w:space="0" w:color="auto"/>
            <w:right w:val="none" w:sz="0" w:space="0" w:color="auto"/>
          </w:divBdr>
        </w:div>
        <w:div w:id="1954508403">
          <w:marLeft w:val="0"/>
          <w:marRight w:val="0"/>
          <w:marTop w:val="0"/>
          <w:marBottom w:val="0"/>
          <w:divBdr>
            <w:top w:val="none" w:sz="0" w:space="0" w:color="auto"/>
            <w:left w:val="none" w:sz="0" w:space="0" w:color="auto"/>
            <w:bottom w:val="none" w:sz="0" w:space="0" w:color="auto"/>
            <w:right w:val="none" w:sz="0" w:space="0" w:color="auto"/>
          </w:divBdr>
        </w:div>
        <w:div w:id="1274290508">
          <w:marLeft w:val="0"/>
          <w:marRight w:val="0"/>
          <w:marTop w:val="0"/>
          <w:marBottom w:val="0"/>
          <w:divBdr>
            <w:top w:val="none" w:sz="0" w:space="0" w:color="auto"/>
            <w:left w:val="none" w:sz="0" w:space="0" w:color="auto"/>
            <w:bottom w:val="none" w:sz="0" w:space="0" w:color="auto"/>
            <w:right w:val="none" w:sz="0" w:space="0" w:color="auto"/>
          </w:divBdr>
        </w:div>
        <w:div w:id="2093506047">
          <w:marLeft w:val="0"/>
          <w:marRight w:val="0"/>
          <w:marTop w:val="0"/>
          <w:marBottom w:val="0"/>
          <w:divBdr>
            <w:top w:val="none" w:sz="0" w:space="0" w:color="auto"/>
            <w:left w:val="none" w:sz="0" w:space="0" w:color="auto"/>
            <w:bottom w:val="none" w:sz="0" w:space="0" w:color="auto"/>
            <w:right w:val="none" w:sz="0" w:space="0" w:color="auto"/>
          </w:divBdr>
        </w:div>
        <w:div w:id="334962794">
          <w:marLeft w:val="0"/>
          <w:marRight w:val="0"/>
          <w:marTop w:val="0"/>
          <w:marBottom w:val="0"/>
          <w:divBdr>
            <w:top w:val="none" w:sz="0" w:space="0" w:color="auto"/>
            <w:left w:val="none" w:sz="0" w:space="0" w:color="auto"/>
            <w:bottom w:val="none" w:sz="0" w:space="0" w:color="auto"/>
            <w:right w:val="none" w:sz="0" w:space="0" w:color="auto"/>
          </w:divBdr>
        </w:div>
        <w:div w:id="401026341">
          <w:marLeft w:val="0"/>
          <w:marRight w:val="0"/>
          <w:marTop w:val="0"/>
          <w:marBottom w:val="0"/>
          <w:divBdr>
            <w:top w:val="none" w:sz="0" w:space="0" w:color="auto"/>
            <w:left w:val="none" w:sz="0" w:space="0" w:color="auto"/>
            <w:bottom w:val="none" w:sz="0" w:space="0" w:color="auto"/>
            <w:right w:val="none" w:sz="0" w:space="0" w:color="auto"/>
          </w:divBdr>
        </w:div>
        <w:div w:id="1798789384">
          <w:marLeft w:val="0"/>
          <w:marRight w:val="0"/>
          <w:marTop w:val="0"/>
          <w:marBottom w:val="0"/>
          <w:divBdr>
            <w:top w:val="none" w:sz="0" w:space="0" w:color="auto"/>
            <w:left w:val="none" w:sz="0" w:space="0" w:color="auto"/>
            <w:bottom w:val="none" w:sz="0" w:space="0" w:color="auto"/>
            <w:right w:val="none" w:sz="0" w:space="0" w:color="auto"/>
          </w:divBdr>
        </w:div>
        <w:div w:id="760106296">
          <w:marLeft w:val="0"/>
          <w:marRight w:val="0"/>
          <w:marTop w:val="0"/>
          <w:marBottom w:val="0"/>
          <w:divBdr>
            <w:top w:val="none" w:sz="0" w:space="0" w:color="auto"/>
            <w:left w:val="none" w:sz="0" w:space="0" w:color="auto"/>
            <w:bottom w:val="none" w:sz="0" w:space="0" w:color="auto"/>
            <w:right w:val="none" w:sz="0" w:space="0" w:color="auto"/>
          </w:divBdr>
        </w:div>
        <w:div w:id="1771581566">
          <w:marLeft w:val="0"/>
          <w:marRight w:val="0"/>
          <w:marTop w:val="0"/>
          <w:marBottom w:val="0"/>
          <w:divBdr>
            <w:top w:val="none" w:sz="0" w:space="0" w:color="auto"/>
            <w:left w:val="none" w:sz="0" w:space="0" w:color="auto"/>
            <w:bottom w:val="none" w:sz="0" w:space="0" w:color="auto"/>
            <w:right w:val="none" w:sz="0" w:space="0" w:color="auto"/>
          </w:divBdr>
        </w:div>
        <w:div w:id="2021656887">
          <w:marLeft w:val="0"/>
          <w:marRight w:val="0"/>
          <w:marTop w:val="0"/>
          <w:marBottom w:val="0"/>
          <w:divBdr>
            <w:top w:val="none" w:sz="0" w:space="0" w:color="auto"/>
            <w:left w:val="none" w:sz="0" w:space="0" w:color="auto"/>
            <w:bottom w:val="none" w:sz="0" w:space="0" w:color="auto"/>
            <w:right w:val="none" w:sz="0" w:space="0" w:color="auto"/>
          </w:divBdr>
        </w:div>
        <w:div w:id="71658375">
          <w:marLeft w:val="0"/>
          <w:marRight w:val="0"/>
          <w:marTop w:val="0"/>
          <w:marBottom w:val="0"/>
          <w:divBdr>
            <w:top w:val="none" w:sz="0" w:space="0" w:color="auto"/>
            <w:left w:val="none" w:sz="0" w:space="0" w:color="auto"/>
            <w:bottom w:val="none" w:sz="0" w:space="0" w:color="auto"/>
            <w:right w:val="none" w:sz="0" w:space="0" w:color="auto"/>
          </w:divBdr>
        </w:div>
        <w:div w:id="1089277250">
          <w:marLeft w:val="0"/>
          <w:marRight w:val="0"/>
          <w:marTop w:val="0"/>
          <w:marBottom w:val="0"/>
          <w:divBdr>
            <w:top w:val="none" w:sz="0" w:space="0" w:color="auto"/>
            <w:left w:val="none" w:sz="0" w:space="0" w:color="auto"/>
            <w:bottom w:val="none" w:sz="0" w:space="0" w:color="auto"/>
            <w:right w:val="none" w:sz="0" w:space="0" w:color="auto"/>
          </w:divBdr>
        </w:div>
        <w:div w:id="456604573">
          <w:marLeft w:val="0"/>
          <w:marRight w:val="0"/>
          <w:marTop w:val="0"/>
          <w:marBottom w:val="0"/>
          <w:divBdr>
            <w:top w:val="none" w:sz="0" w:space="0" w:color="auto"/>
            <w:left w:val="none" w:sz="0" w:space="0" w:color="auto"/>
            <w:bottom w:val="none" w:sz="0" w:space="0" w:color="auto"/>
            <w:right w:val="none" w:sz="0" w:space="0" w:color="auto"/>
          </w:divBdr>
        </w:div>
        <w:div w:id="2143385098">
          <w:marLeft w:val="0"/>
          <w:marRight w:val="0"/>
          <w:marTop w:val="0"/>
          <w:marBottom w:val="0"/>
          <w:divBdr>
            <w:top w:val="none" w:sz="0" w:space="0" w:color="auto"/>
            <w:left w:val="none" w:sz="0" w:space="0" w:color="auto"/>
            <w:bottom w:val="none" w:sz="0" w:space="0" w:color="auto"/>
            <w:right w:val="none" w:sz="0" w:space="0" w:color="auto"/>
          </w:divBdr>
        </w:div>
        <w:div w:id="2066757042">
          <w:marLeft w:val="0"/>
          <w:marRight w:val="0"/>
          <w:marTop w:val="0"/>
          <w:marBottom w:val="0"/>
          <w:divBdr>
            <w:top w:val="none" w:sz="0" w:space="0" w:color="auto"/>
            <w:left w:val="none" w:sz="0" w:space="0" w:color="auto"/>
            <w:bottom w:val="none" w:sz="0" w:space="0" w:color="auto"/>
            <w:right w:val="none" w:sz="0" w:space="0" w:color="auto"/>
          </w:divBdr>
        </w:div>
        <w:div w:id="69889519">
          <w:marLeft w:val="0"/>
          <w:marRight w:val="0"/>
          <w:marTop w:val="0"/>
          <w:marBottom w:val="0"/>
          <w:divBdr>
            <w:top w:val="none" w:sz="0" w:space="0" w:color="auto"/>
            <w:left w:val="none" w:sz="0" w:space="0" w:color="auto"/>
            <w:bottom w:val="none" w:sz="0" w:space="0" w:color="auto"/>
            <w:right w:val="none" w:sz="0" w:space="0" w:color="auto"/>
          </w:divBdr>
        </w:div>
        <w:div w:id="573706415">
          <w:marLeft w:val="0"/>
          <w:marRight w:val="0"/>
          <w:marTop w:val="0"/>
          <w:marBottom w:val="0"/>
          <w:divBdr>
            <w:top w:val="none" w:sz="0" w:space="0" w:color="auto"/>
            <w:left w:val="none" w:sz="0" w:space="0" w:color="auto"/>
            <w:bottom w:val="none" w:sz="0" w:space="0" w:color="auto"/>
            <w:right w:val="none" w:sz="0" w:space="0" w:color="auto"/>
          </w:divBdr>
        </w:div>
        <w:div w:id="592864693">
          <w:marLeft w:val="0"/>
          <w:marRight w:val="0"/>
          <w:marTop w:val="0"/>
          <w:marBottom w:val="0"/>
          <w:divBdr>
            <w:top w:val="none" w:sz="0" w:space="0" w:color="auto"/>
            <w:left w:val="none" w:sz="0" w:space="0" w:color="auto"/>
            <w:bottom w:val="none" w:sz="0" w:space="0" w:color="auto"/>
            <w:right w:val="none" w:sz="0" w:space="0" w:color="auto"/>
          </w:divBdr>
        </w:div>
        <w:div w:id="1897473534">
          <w:marLeft w:val="0"/>
          <w:marRight w:val="0"/>
          <w:marTop w:val="0"/>
          <w:marBottom w:val="0"/>
          <w:divBdr>
            <w:top w:val="none" w:sz="0" w:space="0" w:color="auto"/>
            <w:left w:val="none" w:sz="0" w:space="0" w:color="auto"/>
            <w:bottom w:val="none" w:sz="0" w:space="0" w:color="auto"/>
            <w:right w:val="none" w:sz="0" w:space="0" w:color="auto"/>
          </w:divBdr>
        </w:div>
        <w:div w:id="434061743">
          <w:marLeft w:val="0"/>
          <w:marRight w:val="0"/>
          <w:marTop w:val="0"/>
          <w:marBottom w:val="0"/>
          <w:divBdr>
            <w:top w:val="none" w:sz="0" w:space="0" w:color="auto"/>
            <w:left w:val="none" w:sz="0" w:space="0" w:color="auto"/>
            <w:bottom w:val="none" w:sz="0" w:space="0" w:color="auto"/>
            <w:right w:val="none" w:sz="0" w:space="0" w:color="auto"/>
          </w:divBdr>
        </w:div>
        <w:div w:id="2099518247">
          <w:marLeft w:val="0"/>
          <w:marRight w:val="0"/>
          <w:marTop w:val="0"/>
          <w:marBottom w:val="0"/>
          <w:divBdr>
            <w:top w:val="none" w:sz="0" w:space="0" w:color="auto"/>
            <w:left w:val="none" w:sz="0" w:space="0" w:color="auto"/>
            <w:bottom w:val="none" w:sz="0" w:space="0" w:color="auto"/>
            <w:right w:val="none" w:sz="0" w:space="0" w:color="auto"/>
          </w:divBdr>
        </w:div>
        <w:div w:id="710762157">
          <w:marLeft w:val="0"/>
          <w:marRight w:val="0"/>
          <w:marTop w:val="0"/>
          <w:marBottom w:val="0"/>
          <w:divBdr>
            <w:top w:val="none" w:sz="0" w:space="0" w:color="auto"/>
            <w:left w:val="none" w:sz="0" w:space="0" w:color="auto"/>
            <w:bottom w:val="none" w:sz="0" w:space="0" w:color="auto"/>
            <w:right w:val="none" w:sz="0" w:space="0" w:color="auto"/>
          </w:divBdr>
        </w:div>
        <w:div w:id="1068380316">
          <w:marLeft w:val="0"/>
          <w:marRight w:val="0"/>
          <w:marTop w:val="0"/>
          <w:marBottom w:val="0"/>
          <w:divBdr>
            <w:top w:val="none" w:sz="0" w:space="0" w:color="auto"/>
            <w:left w:val="none" w:sz="0" w:space="0" w:color="auto"/>
            <w:bottom w:val="none" w:sz="0" w:space="0" w:color="auto"/>
            <w:right w:val="none" w:sz="0" w:space="0" w:color="auto"/>
          </w:divBdr>
        </w:div>
        <w:div w:id="1949968738">
          <w:marLeft w:val="0"/>
          <w:marRight w:val="0"/>
          <w:marTop w:val="0"/>
          <w:marBottom w:val="0"/>
          <w:divBdr>
            <w:top w:val="none" w:sz="0" w:space="0" w:color="auto"/>
            <w:left w:val="none" w:sz="0" w:space="0" w:color="auto"/>
            <w:bottom w:val="none" w:sz="0" w:space="0" w:color="auto"/>
            <w:right w:val="none" w:sz="0" w:space="0" w:color="auto"/>
          </w:divBdr>
        </w:div>
        <w:div w:id="828256233">
          <w:marLeft w:val="0"/>
          <w:marRight w:val="0"/>
          <w:marTop w:val="0"/>
          <w:marBottom w:val="0"/>
          <w:divBdr>
            <w:top w:val="none" w:sz="0" w:space="0" w:color="auto"/>
            <w:left w:val="none" w:sz="0" w:space="0" w:color="auto"/>
            <w:bottom w:val="none" w:sz="0" w:space="0" w:color="auto"/>
            <w:right w:val="none" w:sz="0" w:space="0" w:color="auto"/>
          </w:divBdr>
        </w:div>
        <w:div w:id="198324494">
          <w:marLeft w:val="0"/>
          <w:marRight w:val="0"/>
          <w:marTop w:val="0"/>
          <w:marBottom w:val="0"/>
          <w:divBdr>
            <w:top w:val="none" w:sz="0" w:space="0" w:color="auto"/>
            <w:left w:val="none" w:sz="0" w:space="0" w:color="auto"/>
            <w:bottom w:val="none" w:sz="0" w:space="0" w:color="auto"/>
            <w:right w:val="none" w:sz="0" w:space="0" w:color="auto"/>
          </w:divBdr>
        </w:div>
        <w:div w:id="2077361291">
          <w:marLeft w:val="0"/>
          <w:marRight w:val="0"/>
          <w:marTop w:val="0"/>
          <w:marBottom w:val="0"/>
          <w:divBdr>
            <w:top w:val="none" w:sz="0" w:space="0" w:color="auto"/>
            <w:left w:val="none" w:sz="0" w:space="0" w:color="auto"/>
            <w:bottom w:val="none" w:sz="0" w:space="0" w:color="auto"/>
            <w:right w:val="none" w:sz="0" w:space="0" w:color="auto"/>
          </w:divBdr>
        </w:div>
        <w:div w:id="1164276295">
          <w:marLeft w:val="0"/>
          <w:marRight w:val="0"/>
          <w:marTop w:val="0"/>
          <w:marBottom w:val="0"/>
          <w:divBdr>
            <w:top w:val="none" w:sz="0" w:space="0" w:color="auto"/>
            <w:left w:val="none" w:sz="0" w:space="0" w:color="auto"/>
            <w:bottom w:val="none" w:sz="0" w:space="0" w:color="auto"/>
            <w:right w:val="none" w:sz="0" w:space="0" w:color="auto"/>
          </w:divBdr>
        </w:div>
        <w:div w:id="667174923">
          <w:marLeft w:val="0"/>
          <w:marRight w:val="0"/>
          <w:marTop w:val="0"/>
          <w:marBottom w:val="0"/>
          <w:divBdr>
            <w:top w:val="none" w:sz="0" w:space="0" w:color="auto"/>
            <w:left w:val="none" w:sz="0" w:space="0" w:color="auto"/>
            <w:bottom w:val="none" w:sz="0" w:space="0" w:color="auto"/>
            <w:right w:val="none" w:sz="0" w:space="0" w:color="auto"/>
          </w:divBdr>
        </w:div>
        <w:div w:id="1873424078">
          <w:marLeft w:val="0"/>
          <w:marRight w:val="0"/>
          <w:marTop w:val="0"/>
          <w:marBottom w:val="0"/>
          <w:divBdr>
            <w:top w:val="none" w:sz="0" w:space="0" w:color="auto"/>
            <w:left w:val="none" w:sz="0" w:space="0" w:color="auto"/>
            <w:bottom w:val="none" w:sz="0" w:space="0" w:color="auto"/>
            <w:right w:val="none" w:sz="0" w:space="0" w:color="auto"/>
          </w:divBdr>
        </w:div>
        <w:div w:id="454370840">
          <w:marLeft w:val="0"/>
          <w:marRight w:val="0"/>
          <w:marTop w:val="0"/>
          <w:marBottom w:val="0"/>
          <w:divBdr>
            <w:top w:val="none" w:sz="0" w:space="0" w:color="auto"/>
            <w:left w:val="none" w:sz="0" w:space="0" w:color="auto"/>
            <w:bottom w:val="none" w:sz="0" w:space="0" w:color="auto"/>
            <w:right w:val="none" w:sz="0" w:space="0" w:color="auto"/>
          </w:divBdr>
        </w:div>
        <w:div w:id="2019770028">
          <w:marLeft w:val="0"/>
          <w:marRight w:val="0"/>
          <w:marTop w:val="0"/>
          <w:marBottom w:val="0"/>
          <w:divBdr>
            <w:top w:val="none" w:sz="0" w:space="0" w:color="auto"/>
            <w:left w:val="none" w:sz="0" w:space="0" w:color="auto"/>
            <w:bottom w:val="none" w:sz="0" w:space="0" w:color="auto"/>
            <w:right w:val="none" w:sz="0" w:space="0" w:color="auto"/>
          </w:divBdr>
        </w:div>
        <w:div w:id="1923298333">
          <w:marLeft w:val="0"/>
          <w:marRight w:val="0"/>
          <w:marTop w:val="0"/>
          <w:marBottom w:val="0"/>
          <w:divBdr>
            <w:top w:val="none" w:sz="0" w:space="0" w:color="auto"/>
            <w:left w:val="none" w:sz="0" w:space="0" w:color="auto"/>
            <w:bottom w:val="none" w:sz="0" w:space="0" w:color="auto"/>
            <w:right w:val="none" w:sz="0" w:space="0" w:color="auto"/>
          </w:divBdr>
        </w:div>
        <w:div w:id="1708529436">
          <w:marLeft w:val="0"/>
          <w:marRight w:val="0"/>
          <w:marTop w:val="0"/>
          <w:marBottom w:val="0"/>
          <w:divBdr>
            <w:top w:val="none" w:sz="0" w:space="0" w:color="auto"/>
            <w:left w:val="none" w:sz="0" w:space="0" w:color="auto"/>
            <w:bottom w:val="none" w:sz="0" w:space="0" w:color="auto"/>
            <w:right w:val="none" w:sz="0" w:space="0" w:color="auto"/>
          </w:divBdr>
        </w:div>
        <w:div w:id="741221195">
          <w:marLeft w:val="0"/>
          <w:marRight w:val="0"/>
          <w:marTop w:val="0"/>
          <w:marBottom w:val="0"/>
          <w:divBdr>
            <w:top w:val="none" w:sz="0" w:space="0" w:color="auto"/>
            <w:left w:val="none" w:sz="0" w:space="0" w:color="auto"/>
            <w:bottom w:val="none" w:sz="0" w:space="0" w:color="auto"/>
            <w:right w:val="none" w:sz="0" w:space="0" w:color="auto"/>
          </w:divBdr>
        </w:div>
        <w:div w:id="32115130">
          <w:marLeft w:val="0"/>
          <w:marRight w:val="0"/>
          <w:marTop w:val="0"/>
          <w:marBottom w:val="0"/>
          <w:divBdr>
            <w:top w:val="none" w:sz="0" w:space="0" w:color="auto"/>
            <w:left w:val="none" w:sz="0" w:space="0" w:color="auto"/>
            <w:bottom w:val="none" w:sz="0" w:space="0" w:color="auto"/>
            <w:right w:val="none" w:sz="0" w:space="0" w:color="auto"/>
          </w:divBdr>
        </w:div>
        <w:div w:id="966164190">
          <w:marLeft w:val="0"/>
          <w:marRight w:val="0"/>
          <w:marTop w:val="0"/>
          <w:marBottom w:val="0"/>
          <w:divBdr>
            <w:top w:val="none" w:sz="0" w:space="0" w:color="auto"/>
            <w:left w:val="none" w:sz="0" w:space="0" w:color="auto"/>
            <w:bottom w:val="none" w:sz="0" w:space="0" w:color="auto"/>
            <w:right w:val="none" w:sz="0" w:space="0" w:color="auto"/>
          </w:divBdr>
        </w:div>
        <w:div w:id="1122384865">
          <w:marLeft w:val="0"/>
          <w:marRight w:val="0"/>
          <w:marTop w:val="0"/>
          <w:marBottom w:val="0"/>
          <w:divBdr>
            <w:top w:val="none" w:sz="0" w:space="0" w:color="auto"/>
            <w:left w:val="none" w:sz="0" w:space="0" w:color="auto"/>
            <w:bottom w:val="none" w:sz="0" w:space="0" w:color="auto"/>
            <w:right w:val="none" w:sz="0" w:space="0" w:color="auto"/>
          </w:divBdr>
        </w:div>
        <w:div w:id="972830913">
          <w:marLeft w:val="0"/>
          <w:marRight w:val="0"/>
          <w:marTop w:val="0"/>
          <w:marBottom w:val="0"/>
          <w:divBdr>
            <w:top w:val="none" w:sz="0" w:space="0" w:color="auto"/>
            <w:left w:val="none" w:sz="0" w:space="0" w:color="auto"/>
            <w:bottom w:val="none" w:sz="0" w:space="0" w:color="auto"/>
            <w:right w:val="none" w:sz="0" w:space="0" w:color="auto"/>
          </w:divBdr>
        </w:div>
        <w:div w:id="1663971549">
          <w:marLeft w:val="0"/>
          <w:marRight w:val="0"/>
          <w:marTop w:val="0"/>
          <w:marBottom w:val="0"/>
          <w:divBdr>
            <w:top w:val="none" w:sz="0" w:space="0" w:color="auto"/>
            <w:left w:val="none" w:sz="0" w:space="0" w:color="auto"/>
            <w:bottom w:val="none" w:sz="0" w:space="0" w:color="auto"/>
            <w:right w:val="none" w:sz="0" w:space="0" w:color="auto"/>
          </w:divBdr>
        </w:div>
        <w:div w:id="726102977">
          <w:marLeft w:val="0"/>
          <w:marRight w:val="0"/>
          <w:marTop w:val="0"/>
          <w:marBottom w:val="0"/>
          <w:divBdr>
            <w:top w:val="none" w:sz="0" w:space="0" w:color="auto"/>
            <w:left w:val="none" w:sz="0" w:space="0" w:color="auto"/>
            <w:bottom w:val="none" w:sz="0" w:space="0" w:color="auto"/>
            <w:right w:val="none" w:sz="0" w:space="0" w:color="auto"/>
          </w:divBdr>
        </w:div>
        <w:div w:id="1267883144">
          <w:marLeft w:val="0"/>
          <w:marRight w:val="0"/>
          <w:marTop w:val="0"/>
          <w:marBottom w:val="0"/>
          <w:divBdr>
            <w:top w:val="none" w:sz="0" w:space="0" w:color="auto"/>
            <w:left w:val="none" w:sz="0" w:space="0" w:color="auto"/>
            <w:bottom w:val="none" w:sz="0" w:space="0" w:color="auto"/>
            <w:right w:val="none" w:sz="0" w:space="0" w:color="auto"/>
          </w:divBdr>
        </w:div>
        <w:div w:id="1780875359">
          <w:marLeft w:val="0"/>
          <w:marRight w:val="0"/>
          <w:marTop w:val="0"/>
          <w:marBottom w:val="0"/>
          <w:divBdr>
            <w:top w:val="none" w:sz="0" w:space="0" w:color="auto"/>
            <w:left w:val="none" w:sz="0" w:space="0" w:color="auto"/>
            <w:bottom w:val="none" w:sz="0" w:space="0" w:color="auto"/>
            <w:right w:val="none" w:sz="0" w:space="0" w:color="auto"/>
          </w:divBdr>
        </w:div>
        <w:div w:id="1246456316">
          <w:marLeft w:val="0"/>
          <w:marRight w:val="0"/>
          <w:marTop w:val="0"/>
          <w:marBottom w:val="0"/>
          <w:divBdr>
            <w:top w:val="none" w:sz="0" w:space="0" w:color="auto"/>
            <w:left w:val="none" w:sz="0" w:space="0" w:color="auto"/>
            <w:bottom w:val="none" w:sz="0" w:space="0" w:color="auto"/>
            <w:right w:val="none" w:sz="0" w:space="0" w:color="auto"/>
          </w:divBdr>
        </w:div>
        <w:div w:id="91584951">
          <w:marLeft w:val="0"/>
          <w:marRight w:val="0"/>
          <w:marTop w:val="0"/>
          <w:marBottom w:val="0"/>
          <w:divBdr>
            <w:top w:val="none" w:sz="0" w:space="0" w:color="auto"/>
            <w:left w:val="none" w:sz="0" w:space="0" w:color="auto"/>
            <w:bottom w:val="none" w:sz="0" w:space="0" w:color="auto"/>
            <w:right w:val="none" w:sz="0" w:space="0" w:color="auto"/>
          </w:divBdr>
        </w:div>
        <w:div w:id="541484821">
          <w:marLeft w:val="0"/>
          <w:marRight w:val="0"/>
          <w:marTop w:val="0"/>
          <w:marBottom w:val="0"/>
          <w:divBdr>
            <w:top w:val="none" w:sz="0" w:space="0" w:color="auto"/>
            <w:left w:val="none" w:sz="0" w:space="0" w:color="auto"/>
            <w:bottom w:val="none" w:sz="0" w:space="0" w:color="auto"/>
            <w:right w:val="none" w:sz="0" w:space="0" w:color="auto"/>
          </w:divBdr>
        </w:div>
        <w:div w:id="1076509712">
          <w:marLeft w:val="0"/>
          <w:marRight w:val="0"/>
          <w:marTop w:val="0"/>
          <w:marBottom w:val="0"/>
          <w:divBdr>
            <w:top w:val="none" w:sz="0" w:space="0" w:color="auto"/>
            <w:left w:val="none" w:sz="0" w:space="0" w:color="auto"/>
            <w:bottom w:val="none" w:sz="0" w:space="0" w:color="auto"/>
            <w:right w:val="none" w:sz="0" w:space="0" w:color="auto"/>
          </w:divBdr>
        </w:div>
        <w:div w:id="1379430866">
          <w:marLeft w:val="0"/>
          <w:marRight w:val="0"/>
          <w:marTop w:val="0"/>
          <w:marBottom w:val="0"/>
          <w:divBdr>
            <w:top w:val="none" w:sz="0" w:space="0" w:color="auto"/>
            <w:left w:val="none" w:sz="0" w:space="0" w:color="auto"/>
            <w:bottom w:val="none" w:sz="0" w:space="0" w:color="auto"/>
            <w:right w:val="none" w:sz="0" w:space="0" w:color="auto"/>
          </w:divBdr>
        </w:div>
        <w:div w:id="1076324156">
          <w:marLeft w:val="0"/>
          <w:marRight w:val="0"/>
          <w:marTop w:val="0"/>
          <w:marBottom w:val="0"/>
          <w:divBdr>
            <w:top w:val="none" w:sz="0" w:space="0" w:color="auto"/>
            <w:left w:val="none" w:sz="0" w:space="0" w:color="auto"/>
            <w:bottom w:val="none" w:sz="0" w:space="0" w:color="auto"/>
            <w:right w:val="none" w:sz="0" w:space="0" w:color="auto"/>
          </w:divBdr>
        </w:div>
        <w:div w:id="2142724599">
          <w:marLeft w:val="0"/>
          <w:marRight w:val="0"/>
          <w:marTop w:val="0"/>
          <w:marBottom w:val="0"/>
          <w:divBdr>
            <w:top w:val="none" w:sz="0" w:space="0" w:color="auto"/>
            <w:left w:val="none" w:sz="0" w:space="0" w:color="auto"/>
            <w:bottom w:val="none" w:sz="0" w:space="0" w:color="auto"/>
            <w:right w:val="none" w:sz="0" w:space="0" w:color="auto"/>
          </w:divBdr>
        </w:div>
        <w:div w:id="1441294275">
          <w:marLeft w:val="0"/>
          <w:marRight w:val="0"/>
          <w:marTop w:val="0"/>
          <w:marBottom w:val="0"/>
          <w:divBdr>
            <w:top w:val="none" w:sz="0" w:space="0" w:color="auto"/>
            <w:left w:val="none" w:sz="0" w:space="0" w:color="auto"/>
            <w:bottom w:val="none" w:sz="0" w:space="0" w:color="auto"/>
            <w:right w:val="none" w:sz="0" w:space="0" w:color="auto"/>
          </w:divBdr>
        </w:div>
        <w:div w:id="1045955453">
          <w:marLeft w:val="0"/>
          <w:marRight w:val="0"/>
          <w:marTop w:val="0"/>
          <w:marBottom w:val="0"/>
          <w:divBdr>
            <w:top w:val="none" w:sz="0" w:space="0" w:color="auto"/>
            <w:left w:val="none" w:sz="0" w:space="0" w:color="auto"/>
            <w:bottom w:val="none" w:sz="0" w:space="0" w:color="auto"/>
            <w:right w:val="none" w:sz="0" w:space="0" w:color="auto"/>
          </w:divBdr>
        </w:div>
        <w:div w:id="1824543462">
          <w:marLeft w:val="0"/>
          <w:marRight w:val="0"/>
          <w:marTop w:val="0"/>
          <w:marBottom w:val="0"/>
          <w:divBdr>
            <w:top w:val="none" w:sz="0" w:space="0" w:color="auto"/>
            <w:left w:val="none" w:sz="0" w:space="0" w:color="auto"/>
            <w:bottom w:val="none" w:sz="0" w:space="0" w:color="auto"/>
            <w:right w:val="none" w:sz="0" w:space="0" w:color="auto"/>
          </w:divBdr>
        </w:div>
        <w:div w:id="1592279489">
          <w:marLeft w:val="0"/>
          <w:marRight w:val="0"/>
          <w:marTop w:val="0"/>
          <w:marBottom w:val="0"/>
          <w:divBdr>
            <w:top w:val="none" w:sz="0" w:space="0" w:color="auto"/>
            <w:left w:val="none" w:sz="0" w:space="0" w:color="auto"/>
            <w:bottom w:val="none" w:sz="0" w:space="0" w:color="auto"/>
            <w:right w:val="none" w:sz="0" w:space="0" w:color="auto"/>
          </w:divBdr>
        </w:div>
        <w:div w:id="467238619">
          <w:marLeft w:val="0"/>
          <w:marRight w:val="0"/>
          <w:marTop w:val="0"/>
          <w:marBottom w:val="0"/>
          <w:divBdr>
            <w:top w:val="none" w:sz="0" w:space="0" w:color="auto"/>
            <w:left w:val="none" w:sz="0" w:space="0" w:color="auto"/>
            <w:bottom w:val="none" w:sz="0" w:space="0" w:color="auto"/>
            <w:right w:val="none" w:sz="0" w:space="0" w:color="auto"/>
          </w:divBdr>
        </w:div>
        <w:div w:id="1356275189">
          <w:marLeft w:val="0"/>
          <w:marRight w:val="0"/>
          <w:marTop w:val="0"/>
          <w:marBottom w:val="0"/>
          <w:divBdr>
            <w:top w:val="none" w:sz="0" w:space="0" w:color="auto"/>
            <w:left w:val="none" w:sz="0" w:space="0" w:color="auto"/>
            <w:bottom w:val="none" w:sz="0" w:space="0" w:color="auto"/>
            <w:right w:val="none" w:sz="0" w:space="0" w:color="auto"/>
          </w:divBdr>
        </w:div>
        <w:div w:id="1199388653">
          <w:marLeft w:val="0"/>
          <w:marRight w:val="0"/>
          <w:marTop w:val="0"/>
          <w:marBottom w:val="0"/>
          <w:divBdr>
            <w:top w:val="none" w:sz="0" w:space="0" w:color="auto"/>
            <w:left w:val="none" w:sz="0" w:space="0" w:color="auto"/>
            <w:bottom w:val="none" w:sz="0" w:space="0" w:color="auto"/>
            <w:right w:val="none" w:sz="0" w:space="0" w:color="auto"/>
          </w:divBdr>
        </w:div>
        <w:div w:id="591596668">
          <w:marLeft w:val="0"/>
          <w:marRight w:val="0"/>
          <w:marTop w:val="0"/>
          <w:marBottom w:val="0"/>
          <w:divBdr>
            <w:top w:val="none" w:sz="0" w:space="0" w:color="auto"/>
            <w:left w:val="none" w:sz="0" w:space="0" w:color="auto"/>
            <w:bottom w:val="none" w:sz="0" w:space="0" w:color="auto"/>
            <w:right w:val="none" w:sz="0" w:space="0" w:color="auto"/>
          </w:divBdr>
        </w:div>
        <w:div w:id="2078168869">
          <w:marLeft w:val="0"/>
          <w:marRight w:val="0"/>
          <w:marTop w:val="0"/>
          <w:marBottom w:val="0"/>
          <w:divBdr>
            <w:top w:val="none" w:sz="0" w:space="0" w:color="auto"/>
            <w:left w:val="none" w:sz="0" w:space="0" w:color="auto"/>
            <w:bottom w:val="none" w:sz="0" w:space="0" w:color="auto"/>
            <w:right w:val="none" w:sz="0" w:space="0" w:color="auto"/>
          </w:divBdr>
        </w:div>
        <w:div w:id="1413430876">
          <w:marLeft w:val="0"/>
          <w:marRight w:val="0"/>
          <w:marTop w:val="0"/>
          <w:marBottom w:val="0"/>
          <w:divBdr>
            <w:top w:val="none" w:sz="0" w:space="0" w:color="auto"/>
            <w:left w:val="none" w:sz="0" w:space="0" w:color="auto"/>
            <w:bottom w:val="none" w:sz="0" w:space="0" w:color="auto"/>
            <w:right w:val="none" w:sz="0" w:space="0" w:color="auto"/>
          </w:divBdr>
        </w:div>
        <w:div w:id="1960526383">
          <w:marLeft w:val="0"/>
          <w:marRight w:val="0"/>
          <w:marTop w:val="0"/>
          <w:marBottom w:val="0"/>
          <w:divBdr>
            <w:top w:val="none" w:sz="0" w:space="0" w:color="auto"/>
            <w:left w:val="none" w:sz="0" w:space="0" w:color="auto"/>
            <w:bottom w:val="none" w:sz="0" w:space="0" w:color="auto"/>
            <w:right w:val="none" w:sz="0" w:space="0" w:color="auto"/>
          </w:divBdr>
        </w:div>
        <w:div w:id="337536141">
          <w:marLeft w:val="0"/>
          <w:marRight w:val="0"/>
          <w:marTop w:val="0"/>
          <w:marBottom w:val="0"/>
          <w:divBdr>
            <w:top w:val="none" w:sz="0" w:space="0" w:color="auto"/>
            <w:left w:val="none" w:sz="0" w:space="0" w:color="auto"/>
            <w:bottom w:val="none" w:sz="0" w:space="0" w:color="auto"/>
            <w:right w:val="none" w:sz="0" w:space="0" w:color="auto"/>
          </w:divBdr>
        </w:div>
        <w:div w:id="611133219">
          <w:marLeft w:val="0"/>
          <w:marRight w:val="0"/>
          <w:marTop w:val="0"/>
          <w:marBottom w:val="0"/>
          <w:divBdr>
            <w:top w:val="none" w:sz="0" w:space="0" w:color="auto"/>
            <w:left w:val="none" w:sz="0" w:space="0" w:color="auto"/>
            <w:bottom w:val="none" w:sz="0" w:space="0" w:color="auto"/>
            <w:right w:val="none" w:sz="0" w:space="0" w:color="auto"/>
          </w:divBdr>
        </w:div>
        <w:div w:id="16472234">
          <w:marLeft w:val="0"/>
          <w:marRight w:val="0"/>
          <w:marTop w:val="0"/>
          <w:marBottom w:val="0"/>
          <w:divBdr>
            <w:top w:val="none" w:sz="0" w:space="0" w:color="auto"/>
            <w:left w:val="none" w:sz="0" w:space="0" w:color="auto"/>
            <w:bottom w:val="none" w:sz="0" w:space="0" w:color="auto"/>
            <w:right w:val="none" w:sz="0" w:space="0" w:color="auto"/>
          </w:divBdr>
        </w:div>
        <w:div w:id="628825555">
          <w:marLeft w:val="0"/>
          <w:marRight w:val="0"/>
          <w:marTop w:val="0"/>
          <w:marBottom w:val="0"/>
          <w:divBdr>
            <w:top w:val="none" w:sz="0" w:space="0" w:color="auto"/>
            <w:left w:val="none" w:sz="0" w:space="0" w:color="auto"/>
            <w:bottom w:val="none" w:sz="0" w:space="0" w:color="auto"/>
            <w:right w:val="none" w:sz="0" w:space="0" w:color="auto"/>
          </w:divBdr>
        </w:div>
        <w:div w:id="760301019">
          <w:marLeft w:val="0"/>
          <w:marRight w:val="0"/>
          <w:marTop w:val="0"/>
          <w:marBottom w:val="0"/>
          <w:divBdr>
            <w:top w:val="none" w:sz="0" w:space="0" w:color="auto"/>
            <w:left w:val="none" w:sz="0" w:space="0" w:color="auto"/>
            <w:bottom w:val="none" w:sz="0" w:space="0" w:color="auto"/>
            <w:right w:val="none" w:sz="0" w:space="0" w:color="auto"/>
          </w:divBdr>
        </w:div>
        <w:div w:id="105080281">
          <w:marLeft w:val="0"/>
          <w:marRight w:val="0"/>
          <w:marTop w:val="0"/>
          <w:marBottom w:val="0"/>
          <w:divBdr>
            <w:top w:val="none" w:sz="0" w:space="0" w:color="auto"/>
            <w:left w:val="none" w:sz="0" w:space="0" w:color="auto"/>
            <w:bottom w:val="none" w:sz="0" w:space="0" w:color="auto"/>
            <w:right w:val="none" w:sz="0" w:space="0" w:color="auto"/>
          </w:divBdr>
        </w:div>
        <w:div w:id="1567915662">
          <w:marLeft w:val="0"/>
          <w:marRight w:val="0"/>
          <w:marTop w:val="0"/>
          <w:marBottom w:val="0"/>
          <w:divBdr>
            <w:top w:val="none" w:sz="0" w:space="0" w:color="auto"/>
            <w:left w:val="none" w:sz="0" w:space="0" w:color="auto"/>
            <w:bottom w:val="none" w:sz="0" w:space="0" w:color="auto"/>
            <w:right w:val="none" w:sz="0" w:space="0" w:color="auto"/>
          </w:divBdr>
        </w:div>
        <w:div w:id="809899819">
          <w:marLeft w:val="0"/>
          <w:marRight w:val="0"/>
          <w:marTop w:val="0"/>
          <w:marBottom w:val="0"/>
          <w:divBdr>
            <w:top w:val="none" w:sz="0" w:space="0" w:color="auto"/>
            <w:left w:val="none" w:sz="0" w:space="0" w:color="auto"/>
            <w:bottom w:val="none" w:sz="0" w:space="0" w:color="auto"/>
            <w:right w:val="none" w:sz="0" w:space="0" w:color="auto"/>
          </w:divBdr>
        </w:div>
        <w:div w:id="1582791718">
          <w:marLeft w:val="0"/>
          <w:marRight w:val="0"/>
          <w:marTop w:val="0"/>
          <w:marBottom w:val="0"/>
          <w:divBdr>
            <w:top w:val="none" w:sz="0" w:space="0" w:color="auto"/>
            <w:left w:val="none" w:sz="0" w:space="0" w:color="auto"/>
            <w:bottom w:val="none" w:sz="0" w:space="0" w:color="auto"/>
            <w:right w:val="none" w:sz="0" w:space="0" w:color="auto"/>
          </w:divBdr>
        </w:div>
        <w:div w:id="1757092452">
          <w:marLeft w:val="0"/>
          <w:marRight w:val="0"/>
          <w:marTop w:val="0"/>
          <w:marBottom w:val="0"/>
          <w:divBdr>
            <w:top w:val="none" w:sz="0" w:space="0" w:color="auto"/>
            <w:left w:val="none" w:sz="0" w:space="0" w:color="auto"/>
            <w:bottom w:val="none" w:sz="0" w:space="0" w:color="auto"/>
            <w:right w:val="none" w:sz="0" w:space="0" w:color="auto"/>
          </w:divBdr>
        </w:div>
        <w:div w:id="1867281430">
          <w:marLeft w:val="0"/>
          <w:marRight w:val="0"/>
          <w:marTop w:val="0"/>
          <w:marBottom w:val="0"/>
          <w:divBdr>
            <w:top w:val="none" w:sz="0" w:space="0" w:color="auto"/>
            <w:left w:val="none" w:sz="0" w:space="0" w:color="auto"/>
            <w:bottom w:val="none" w:sz="0" w:space="0" w:color="auto"/>
            <w:right w:val="none" w:sz="0" w:space="0" w:color="auto"/>
          </w:divBdr>
        </w:div>
        <w:div w:id="609819043">
          <w:marLeft w:val="0"/>
          <w:marRight w:val="0"/>
          <w:marTop w:val="0"/>
          <w:marBottom w:val="0"/>
          <w:divBdr>
            <w:top w:val="none" w:sz="0" w:space="0" w:color="auto"/>
            <w:left w:val="none" w:sz="0" w:space="0" w:color="auto"/>
            <w:bottom w:val="none" w:sz="0" w:space="0" w:color="auto"/>
            <w:right w:val="none" w:sz="0" w:space="0" w:color="auto"/>
          </w:divBdr>
        </w:div>
        <w:div w:id="139809750">
          <w:marLeft w:val="0"/>
          <w:marRight w:val="0"/>
          <w:marTop w:val="0"/>
          <w:marBottom w:val="0"/>
          <w:divBdr>
            <w:top w:val="none" w:sz="0" w:space="0" w:color="auto"/>
            <w:left w:val="none" w:sz="0" w:space="0" w:color="auto"/>
            <w:bottom w:val="none" w:sz="0" w:space="0" w:color="auto"/>
            <w:right w:val="none" w:sz="0" w:space="0" w:color="auto"/>
          </w:divBdr>
        </w:div>
        <w:div w:id="1535196172">
          <w:marLeft w:val="0"/>
          <w:marRight w:val="0"/>
          <w:marTop w:val="0"/>
          <w:marBottom w:val="0"/>
          <w:divBdr>
            <w:top w:val="none" w:sz="0" w:space="0" w:color="auto"/>
            <w:left w:val="none" w:sz="0" w:space="0" w:color="auto"/>
            <w:bottom w:val="none" w:sz="0" w:space="0" w:color="auto"/>
            <w:right w:val="none" w:sz="0" w:space="0" w:color="auto"/>
          </w:divBdr>
        </w:div>
        <w:div w:id="1102336947">
          <w:marLeft w:val="0"/>
          <w:marRight w:val="0"/>
          <w:marTop w:val="0"/>
          <w:marBottom w:val="0"/>
          <w:divBdr>
            <w:top w:val="none" w:sz="0" w:space="0" w:color="auto"/>
            <w:left w:val="none" w:sz="0" w:space="0" w:color="auto"/>
            <w:bottom w:val="none" w:sz="0" w:space="0" w:color="auto"/>
            <w:right w:val="none" w:sz="0" w:space="0" w:color="auto"/>
          </w:divBdr>
        </w:div>
        <w:div w:id="372703377">
          <w:marLeft w:val="0"/>
          <w:marRight w:val="0"/>
          <w:marTop w:val="0"/>
          <w:marBottom w:val="0"/>
          <w:divBdr>
            <w:top w:val="none" w:sz="0" w:space="0" w:color="auto"/>
            <w:left w:val="none" w:sz="0" w:space="0" w:color="auto"/>
            <w:bottom w:val="none" w:sz="0" w:space="0" w:color="auto"/>
            <w:right w:val="none" w:sz="0" w:space="0" w:color="auto"/>
          </w:divBdr>
        </w:div>
        <w:div w:id="1183742060">
          <w:marLeft w:val="0"/>
          <w:marRight w:val="0"/>
          <w:marTop w:val="0"/>
          <w:marBottom w:val="0"/>
          <w:divBdr>
            <w:top w:val="none" w:sz="0" w:space="0" w:color="auto"/>
            <w:left w:val="none" w:sz="0" w:space="0" w:color="auto"/>
            <w:bottom w:val="none" w:sz="0" w:space="0" w:color="auto"/>
            <w:right w:val="none" w:sz="0" w:space="0" w:color="auto"/>
          </w:divBdr>
        </w:div>
        <w:div w:id="1947273324">
          <w:marLeft w:val="0"/>
          <w:marRight w:val="0"/>
          <w:marTop w:val="0"/>
          <w:marBottom w:val="0"/>
          <w:divBdr>
            <w:top w:val="none" w:sz="0" w:space="0" w:color="auto"/>
            <w:left w:val="none" w:sz="0" w:space="0" w:color="auto"/>
            <w:bottom w:val="none" w:sz="0" w:space="0" w:color="auto"/>
            <w:right w:val="none" w:sz="0" w:space="0" w:color="auto"/>
          </w:divBdr>
        </w:div>
        <w:div w:id="605041651">
          <w:marLeft w:val="0"/>
          <w:marRight w:val="0"/>
          <w:marTop w:val="0"/>
          <w:marBottom w:val="0"/>
          <w:divBdr>
            <w:top w:val="none" w:sz="0" w:space="0" w:color="auto"/>
            <w:left w:val="none" w:sz="0" w:space="0" w:color="auto"/>
            <w:bottom w:val="none" w:sz="0" w:space="0" w:color="auto"/>
            <w:right w:val="none" w:sz="0" w:space="0" w:color="auto"/>
          </w:divBdr>
        </w:div>
        <w:div w:id="247538490">
          <w:marLeft w:val="0"/>
          <w:marRight w:val="0"/>
          <w:marTop w:val="0"/>
          <w:marBottom w:val="0"/>
          <w:divBdr>
            <w:top w:val="none" w:sz="0" w:space="0" w:color="auto"/>
            <w:left w:val="none" w:sz="0" w:space="0" w:color="auto"/>
            <w:bottom w:val="none" w:sz="0" w:space="0" w:color="auto"/>
            <w:right w:val="none" w:sz="0" w:space="0" w:color="auto"/>
          </w:divBdr>
        </w:div>
        <w:div w:id="2036998097">
          <w:marLeft w:val="0"/>
          <w:marRight w:val="0"/>
          <w:marTop w:val="0"/>
          <w:marBottom w:val="0"/>
          <w:divBdr>
            <w:top w:val="none" w:sz="0" w:space="0" w:color="auto"/>
            <w:left w:val="none" w:sz="0" w:space="0" w:color="auto"/>
            <w:bottom w:val="none" w:sz="0" w:space="0" w:color="auto"/>
            <w:right w:val="none" w:sz="0" w:space="0" w:color="auto"/>
          </w:divBdr>
        </w:div>
        <w:div w:id="595788713">
          <w:marLeft w:val="0"/>
          <w:marRight w:val="0"/>
          <w:marTop w:val="0"/>
          <w:marBottom w:val="0"/>
          <w:divBdr>
            <w:top w:val="none" w:sz="0" w:space="0" w:color="auto"/>
            <w:left w:val="none" w:sz="0" w:space="0" w:color="auto"/>
            <w:bottom w:val="none" w:sz="0" w:space="0" w:color="auto"/>
            <w:right w:val="none" w:sz="0" w:space="0" w:color="auto"/>
          </w:divBdr>
        </w:div>
        <w:div w:id="1623072152">
          <w:marLeft w:val="0"/>
          <w:marRight w:val="0"/>
          <w:marTop w:val="0"/>
          <w:marBottom w:val="0"/>
          <w:divBdr>
            <w:top w:val="none" w:sz="0" w:space="0" w:color="auto"/>
            <w:left w:val="none" w:sz="0" w:space="0" w:color="auto"/>
            <w:bottom w:val="none" w:sz="0" w:space="0" w:color="auto"/>
            <w:right w:val="none" w:sz="0" w:space="0" w:color="auto"/>
          </w:divBdr>
        </w:div>
        <w:div w:id="1443720173">
          <w:marLeft w:val="0"/>
          <w:marRight w:val="0"/>
          <w:marTop w:val="0"/>
          <w:marBottom w:val="0"/>
          <w:divBdr>
            <w:top w:val="none" w:sz="0" w:space="0" w:color="auto"/>
            <w:left w:val="none" w:sz="0" w:space="0" w:color="auto"/>
            <w:bottom w:val="none" w:sz="0" w:space="0" w:color="auto"/>
            <w:right w:val="none" w:sz="0" w:space="0" w:color="auto"/>
          </w:divBdr>
        </w:div>
        <w:div w:id="466312928">
          <w:marLeft w:val="0"/>
          <w:marRight w:val="0"/>
          <w:marTop w:val="0"/>
          <w:marBottom w:val="0"/>
          <w:divBdr>
            <w:top w:val="none" w:sz="0" w:space="0" w:color="auto"/>
            <w:left w:val="none" w:sz="0" w:space="0" w:color="auto"/>
            <w:bottom w:val="none" w:sz="0" w:space="0" w:color="auto"/>
            <w:right w:val="none" w:sz="0" w:space="0" w:color="auto"/>
          </w:divBdr>
        </w:div>
        <w:div w:id="1624994557">
          <w:marLeft w:val="0"/>
          <w:marRight w:val="0"/>
          <w:marTop w:val="0"/>
          <w:marBottom w:val="0"/>
          <w:divBdr>
            <w:top w:val="none" w:sz="0" w:space="0" w:color="auto"/>
            <w:left w:val="none" w:sz="0" w:space="0" w:color="auto"/>
            <w:bottom w:val="none" w:sz="0" w:space="0" w:color="auto"/>
            <w:right w:val="none" w:sz="0" w:space="0" w:color="auto"/>
          </w:divBdr>
        </w:div>
        <w:div w:id="1819347968">
          <w:marLeft w:val="0"/>
          <w:marRight w:val="0"/>
          <w:marTop w:val="0"/>
          <w:marBottom w:val="0"/>
          <w:divBdr>
            <w:top w:val="none" w:sz="0" w:space="0" w:color="auto"/>
            <w:left w:val="none" w:sz="0" w:space="0" w:color="auto"/>
            <w:bottom w:val="none" w:sz="0" w:space="0" w:color="auto"/>
            <w:right w:val="none" w:sz="0" w:space="0" w:color="auto"/>
          </w:divBdr>
        </w:div>
        <w:div w:id="1585841645">
          <w:marLeft w:val="0"/>
          <w:marRight w:val="0"/>
          <w:marTop w:val="0"/>
          <w:marBottom w:val="0"/>
          <w:divBdr>
            <w:top w:val="none" w:sz="0" w:space="0" w:color="auto"/>
            <w:left w:val="none" w:sz="0" w:space="0" w:color="auto"/>
            <w:bottom w:val="none" w:sz="0" w:space="0" w:color="auto"/>
            <w:right w:val="none" w:sz="0" w:space="0" w:color="auto"/>
          </w:divBdr>
        </w:div>
        <w:div w:id="1861620553">
          <w:marLeft w:val="0"/>
          <w:marRight w:val="0"/>
          <w:marTop w:val="0"/>
          <w:marBottom w:val="0"/>
          <w:divBdr>
            <w:top w:val="none" w:sz="0" w:space="0" w:color="auto"/>
            <w:left w:val="none" w:sz="0" w:space="0" w:color="auto"/>
            <w:bottom w:val="none" w:sz="0" w:space="0" w:color="auto"/>
            <w:right w:val="none" w:sz="0" w:space="0" w:color="auto"/>
          </w:divBdr>
        </w:div>
        <w:div w:id="1540390547">
          <w:marLeft w:val="0"/>
          <w:marRight w:val="0"/>
          <w:marTop w:val="0"/>
          <w:marBottom w:val="0"/>
          <w:divBdr>
            <w:top w:val="none" w:sz="0" w:space="0" w:color="auto"/>
            <w:left w:val="none" w:sz="0" w:space="0" w:color="auto"/>
            <w:bottom w:val="none" w:sz="0" w:space="0" w:color="auto"/>
            <w:right w:val="none" w:sz="0" w:space="0" w:color="auto"/>
          </w:divBdr>
        </w:div>
        <w:div w:id="196161120">
          <w:marLeft w:val="0"/>
          <w:marRight w:val="0"/>
          <w:marTop w:val="0"/>
          <w:marBottom w:val="0"/>
          <w:divBdr>
            <w:top w:val="none" w:sz="0" w:space="0" w:color="auto"/>
            <w:left w:val="none" w:sz="0" w:space="0" w:color="auto"/>
            <w:bottom w:val="none" w:sz="0" w:space="0" w:color="auto"/>
            <w:right w:val="none" w:sz="0" w:space="0" w:color="auto"/>
          </w:divBdr>
        </w:div>
        <w:div w:id="889461633">
          <w:marLeft w:val="0"/>
          <w:marRight w:val="0"/>
          <w:marTop w:val="0"/>
          <w:marBottom w:val="0"/>
          <w:divBdr>
            <w:top w:val="none" w:sz="0" w:space="0" w:color="auto"/>
            <w:left w:val="none" w:sz="0" w:space="0" w:color="auto"/>
            <w:bottom w:val="none" w:sz="0" w:space="0" w:color="auto"/>
            <w:right w:val="none" w:sz="0" w:space="0" w:color="auto"/>
          </w:divBdr>
        </w:div>
        <w:div w:id="878860546">
          <w:marLeft w:val="0"/>
          <w:marRight w:val="0"/>
          <w:marTop w:val="0"/>
          <w:marBottom w:val="0"/>
          <w:divBdr>
            <w:top w:val="none" w:sz="0" w:space="0" w:color="auto"/>
            <w:left w:val="none" w:sz="0" w:space="0" w:color="auto"/>
            <w:bottom w:val="none" w:sz="0" w:space="0" w:color="auto"/>
            <w:right w:val="none" w:sz="0" w:space="0" w:color="auto"/>
          </w:divBdr>
        </w:div>
        <w:div w:id="1094085215">
          <w:marLeft w:val="0"/>
          <w:marRight w:val="0"/>
          <w:marTop w:val="0"/>
          <w:marBottom w:val="0"/>
          <w:divBdr>
            <w:top w:val="none" w:sz="0" w:space="0" w:color="auto"/>
            <w:left w:val="none" w:sz="0" w:space="0" w:color="auto"/>
            <w:bottom w:val="none" w:sz="0" w:space="0" w:color="auto"/>
            <w:right w:val="none" w:sz="0" w:space="0" w:color="auto"/>
          </w:divBdr>
        </w:div>
        <w:div w:id="1683895322">
          <w:marLeft w:val="0"/>
          <w:marRight w:val="0"/>
          <w:marTop w:val="0"/>
          <w:marBottom w:val="0"/>
          <w:divBdr>
            <w:top w:val="none" w:sz="0" w:space="0" w:color="auto"/>
            <w:left w:val="none" w:sz="0" w:space="0" w:color="auto"/>
            <w:bottom w:val="none" w:sz="0" w:space="0" w:color="auto"/>
            <w:right w:val="none" w:sz="0" w:space="0" w:color="auto"/>
          </w:divBdr>
        </w:div>
        <w:div w:id="1701856871">
          <w:marLeft w:val="0"/>
          <w:marRight w:val="0"/>
          <w:marTop w:val="0"/>
          <w:marBottom w:val="0"/>
          <w:divBdr>
            <w:top w:val="none" w:sz="0" w:space="0" w:color="auto"/>
            <w:left w:val="none" w:sz="0" w:space="0" w:color="auto"/>
            <w:bottom w:val="none" w:sz="0" w:space="0" w:color="auto"/>
            <w:right w:val="none" w:sz="0" w:space="0" w:color="auto"/>
          </w:divBdr>
        </w:div>
        <w:div w:id="1885018911">
          <w:marLeft w:val="0"/>
          <w:marRight w:val="0"/>
          <w:marTop w:val="0"/>
          <w:marBottom w:val="0"/>
          <w:divBdr>
            <w:top w:val="none" w:sz="0" w:space="0" w:color="auto"/>
            <w:left w:val="none" w:sz="0" w:space="0" w:color="auto"/>
            <w:bottom w:val="none" w:sz="0" w:space="0" w:color="auto"/>
            <w:right w:val="none" w:sz="0" w:space="0" w:color="auto"/>
          </w:divBdr>
        </w:div>
        <w:div w:id="2712192">
          <w:marLeft w:val="0"/>
          <w:marRight w:val="0"/>
          <w:marTop w:val="0"/>
          <w:marBottom w:val="0"/>
          <w:divBdr>
            <w:top w:val="none" w:sz="0" w:space="0" w:color="auto"/>
            <w:left w:val="none" w:sz="0" w:space="0" w:color="auto"/>
            <w:bottom w:val="none" w:sz="0" w:space="0" w:color="auto"/>
            <w:right w:val="none" w:sz="0" w:space="0" w:color="auto"/>
          </w:divBdr>
        </w:div>
        <w:div w:id="1634167588">
          <w:marLeft w:val="0"/>
          <w:marRight w:val="0"/>
          <w:marTop w:val="0"/>
          <w:marBottom w:val="0"/>
          <w:divBdr>
            <w:top w:val="none" w:sz="0" w:space="0" w:color="auto"/>
            <w:left w:val="none" w:sz="0" w:space="0" w:color="auto"/>
            <w:bottom w:val="none" w:sz="0" w:space="0" w:color="auto"/>
            <w:right w:val="none" w:sz="0" w:space="0" w:color="auto"/>
          </w:divBdr>
        </w:div>
        <w:div w:id="1506897800">
          <w:marLeft w:val="0"/>
          <w:marRight w:val="0"/>
          <w:marTop w:val="0"/>
          <w:marBottom w:val="0"/>
          <w:divBdr>
            <w:top w:val="none" w:sz="0" w:space="0" w:color="auto"/>
            <w:left w:val="none" w:sz="0" w:space="0" w:color="auto"/>
            <w:bottom w:val="none" w:sz="0" w:space="0" w:color="auto"/>
            <w:right w:val="none" w:sz="0" w:space="0" w:color="auto"/>
          </w:divBdr>
        </w:div>
        <w:div w:id="1440643812">
          <w:marLeft w:val="0"/>
          <w:marRight w:val="0"/>
          <w:marTop w:val="0"/>
          <w:marBottom w:val="0"/>
          <w:divBdr>
            <w:top w:val="none" w:sz="0" w:space="0" w:color="auto"/>
            <w:left w:val="none" w:sz="0" w:space="0" w:color="auto"/>
            <w:bottom w:val="none" w:sz="0" w:space="0" w:color="auto"/>
            <w:right w:val="none" w:sz="0" w:space="0" w:color="auto"/>
          </w:divBdr>
        </w:div>
        <w:div w:id="407968402">
          <w:marLeft w:val="0"/>
          <w:marRight w:val="0"/>
          <w:marTop w:val="0"/>
          <w:marBottom w:val="0"/>
          <w:divBdr>
            <w:top w:val="none" w:sz="0" w:space="0" w:color="auto"/>
            <w:left w:val="none" w:sz="0" w:space="0" w:color="auto"/>
            <w:bottom w:val="none" w:sz="0" w:space="0" w:color="auto"/>
            <w:right w:val="none" w:sz="0" w:space="0" w:color="auto"/>
          </w:divBdr>
        </w:div>
        <w:div w:id="1720208850">
          <w:marLeft w:val="0"/>
          <w:marRight w:val="0"/>
          <w:marTop w:val="0"/>
          <w:marBottom w:val="0"/>
          <w:divBdr>
            <w:top w:val="none" w:sz="0" w:space="0" w:color="auto"/>
            <w:left w:val="none" w:sz="0" w:space="0" w:color="auto"/>
            <w:bottom w:val="none" w:sz="0" w:space="0" w:color="auto"/>
            <w:right w:val="none" w:sz="0" w:space="0" w:color="auto"/>
          </w:divBdr>
        </w:div>
        <w:div w:id="212233427">
          <w:marLeft w:val="0"/>
          <w:marRight w:val="0"/>
          <w:marTop w:val="0"/>
          <w:marBottom w:val="0"/>
          <w:divBdr>
            <w:top w:val="none" w:sz="0" w:space="0" w:color="auto"/>
            <w:left w:val="none" w:sz="0" w:space="0" w:color="auto"/>
            <w:bottom w:val="none" w:sz="0" w:space="0" w:color="auto"/>
            <w:right w:val="none" w:sz="0" w:space="0" w:color="auto"/>
          </w:divBdr>
        </w:div>
        <w:div w:id="257299305">
          <w:marLeft w:val="0"/>
          <w:marRight w:val="0"/>
          <w:marTop w:val="0"/>
          <w:marBottom w:val="0"/>
          <w:divBdr>
            <w:top w:val="none" w:sz="0" w:space="0" w:color="auto"/>
            <w:left w:val="none" w:sz="0" w:space="0" w:color="auto"/>
            <w:bottom w:val="none" w:sz="0" w:space="0" w:color="auto"/>
            <w:right w:val="none" w:sz="0" w:space="0" w:color="auto"/>
          </w:divBdr>
        </w:div>
        <w:div w:id="542912290">
          <w:marLeft w:val="0"/>
          <w:marRight w:val="0"/>
          <w:marTop w:val="0"/>
          <w:marBottom w:val="0"/>
          <w:divBdr>
            <w:top w:val="none" w:sz="0" w:space="0" w:color="auto"/>
            <w:left w:val="none" w:sz="0" w:space="0" w:color="auto"/>
            <w:bottom w:val="none" w:sz="0" w:space="0" w:color="auto"/>
            <w:right w:val="none" w:sz="0" w:space="0" w:color="auto"/>
          </w:divBdr>
        </w:div>
        <w:div w:id="840582306">
          <w:marLeft w:val="0"/>
          <w:marRight w:val="0"/>
          <w:marTop w:val="0"/>
          <w:marBottom w:val="0"/>
          <w:divBdr>
            <w:top w:val="none" w:sz="0" w:space="0" w:color="auto"/>
            <w:left w:val="none" w:sz="0" w:space="0" w:color="auto"/>
            <w:bottom w:val="none" w:sz="0" w:space="0" w:color="auto"/>
            <w:right w:val="none" w:sz="0" w:space="0" w:color="auto"/>
          </w:divBdr>
        </w:div>
        <w:div w:id="244923797">
          <w:marLeft w:val="0"/>
          <w:marRight w:val="0"/>
          <w:marTop w:val="0"/>
          <w:marBottom w:val="0"/>
          <w:divBdr>
            <w:top w:val="none" w:sz="0" w:space="0" w:color="auto"/>
            <w:left w:val="none" w:sz="0" w:space="0" w:color="auto"/>
            <w:bottom w:val="none" w:sz="0" w:space="0" w:color="auto"/>
            <w:right w:val="none" w:sz="0" w:space="0" w:color="auto"/>
          </w:divBdr>
        </w:div>
        <w:div w:id="377750180">
          <w:marLeft w:val="0"/>
          <w:marRight w:val="0"/>
          <w:marTop w:val="0"/>
          <w:marBottom w:val="0"/>
          <w:divBdr>
            <w:top w:val="none" w:sz="0" w:space="0" w:color="auto"/>
            <w:left w:val="none" w:sz="0" w:space="0" w:color="auto"/>
            <w:bottom w:val="none" w:sz="0" w:space="0" w:color="auto"/>
            <w:right w:val="none" w:sz="0" w:space="0" w:color="auto"/>
          </w:divBdr>
        </w:div>
        <w:div w:id="1271744218">
          <w:marLeft w:val="0"/>
          <w:marRight w:val="0"/>
          <w:marTop w:val="0"/>
          <w:marBottom w:val="0"/>
          <w:divBdr>
            <w:top w:val="none" w:sz="0" w:space="0" w:color="auto"/>
            <w:left w:val="none" w:sz="0" w:space="0" w:color="auto"/>
            <w:bottom w:val="none" w:sz="0" w:space="0" w:color="auto"/>
            <w:right w:val="none" w:sz="0" w:space="0" w:color="auto"/>
          </w:divBdr>
        </w:div>
        <w:div w:id="702168559">
          <w:marLeft w:val="0"/>
          <w:marRight w:val="0"/>
          <w:marTop w:val="0"/>
          <w:marBottom w:val="0"/>
          <w:divBdr>
            <w:top w:val="none" w:sz="0" w:space="0" w:color="auto"/>
            <w:left w:val="none" w:sz="0" w:space="0" w:color="auto"/>
            <w:bottom w:val="none" w:sz="0" w:space="0" w:color="auto"/>
            <w:right w:val="none" w:sz="0" w:space="0" w:color="auto"/>
          </w:divBdr>
        </w:div>
        <w:div w:id="122161816">
          <w:marLeft w:val="0"/>
          <w:marRight w:val="0"/>
          <w:marTop w:val="0"/>
          <w:marBottom w:val="0"/>
          <w:divBdr>
            <w:top w:val="none" w:sz="0" w:space="0" w:color="auto"/>
            <w:left w:val="none" w:sz="0" w:space="0" w:color="auto"/>
            <w:bottom w:val="none" w:sz="0" w:space="0" w:color="auto"/>
            <w:right w:val="none" w:sz="0" w:space="0" w:color="auto"/>
          </w:divBdr>
        </w:div>
        <w:div w:id="1987007839">
          <w:marLeft w:val="0"/>
          <w:marRight w:val="0"/>
          <w:marTop w:val="0"/>
          <w:marBottom w:val="0"/>
          <w:divBdr>
            <w:top w:val="none" w:sz="0" w:space="0" w:color="auto"/>
            <w:left w:val="none" w:sz="0" w:space="0" w:color="auto"/>
            <w:bottom w:val="none" w:sz="0" w:space="0" w:color="auto"/>
            <w:right w:val="none" w:sz="0" w:space="0" w:color="auto"/>
          </w:divBdr>
        </w:div>
        <w:div w:id="935404940">
          <w:marLeft w:val="0"/>
          <w:marRight w:val="0"/>
          <w:marTop w:val="0"/>
          <w:marBottom w:val="0"/>
          <w:divBdr>
            <w:top w:val="none" w:sz="0" w:space="0" w:color="auto"/>
            <w:left w:val="none" w:sz="0" w:space="0" w:color="auto"/>
            <w:bottom w:val="none" w:sz="0" w:space="0" w:color="auto"/>
            <w:right w:val="none" w:sz="0" w:space="0" w:color="auto"/>
          </w:divBdr>
        </w:div>
        <w:div w:id="1814176825">
          <w:marLeft w:val="0"/>
          <w:marRight w:val="0"/>
          <w:marTop w:val="0"/>
          <w:marBottom w:val="0"/>
          <w:divBdr>
            <w:top w:val="none" w:sz="0" w:space="0" w:color="auto"/>
            <w:left w:val="none" w:sz="0" w:space="0" w:color="auto"/>
            <w:bottom w:val="none" w:sz="0" w:space="0" w:color="auto"/>
            <w:right w:val="none" w:sz="0" w:space="0" w:color="auto"/>
          </w:divBdr>
        </w:div>
        <w:div w:id="765881418">
          <w:marLeft w:val="0"/>
          <w:marRight w:val="0"/>
          <w:marTop w:val="0"/>
          <w:marBottom w:val="0"/>
          <w:divBdr>
            <w:top w:val="none" w:sz="0" w:space="0" w:color="auto"/>
            <w:left w:val="none" w:sz="0" w:space="0" w:color="auto"/>
            <w:bottom w:val="none" w:sz="0" w:space="0" w:color="auto"/>
            <w:right w:val="none" w:sz="0" w:space="0" w:color="auto"/>
          </w:divBdr>
        </w:div>
        <w:div w:id="96873178">
          <w:marLeft w:val="0"/>
          <w:marRight w:val="0"/>
          <w:marTop w:val="0"/>
          <w:marBottom w:val="0"/>
          <w:divBdr>
            <w:top w:val="none" w:sz="0" w:space="0" w:color="auto"/>
            <w:left w:val="none" w:sz="0" w:space="0" w:color="auto"/>
            <w:bottom w:val="none" w:sz="0" w:space="0" w:color="auto"/>
            <w:right w:val="none" w:sz="0" w:space="0" w:color="auto"/>
          </w:divBdr>
        </w:div>
        <w:div w:id="308676095">
          <w:marLeft w:val="0"/>
          <w:marRight w:val="0"/>
          <w:marTop w:val="0"/>
          <w:marBottom w:val="0"/>
          <w:divBdr>
            <w:top w:val="none" w:sz="0" w:space="0" w:color="auto"/>
            <w:left w:val="none" w:sz="0" w:space="0" w:color="auto"/>
            <w:bottom w:val="none" w:sz="0" w:space="0" w:color="auto"/>
            <w:right w:val="none" w:sz="0" w:space="0" w:color="auto"/>
          </w:divBdr>
        </w:div>
        <w:div w:id="2118792164">
          <w:marLeft w:val="0"/>
          <w:marRight w:val="0"/>
          <w:marTop w:val="0"/>
          <w:marBottom w:val="0"/>
          <w:divBdr>
            <w:top w:val="none" w:sz="0" w:space="0" w:color="auto"/>
            <w:left w:val="none" w:sz="0" w:space="0" w:color="auto"/>
            <w:bottom w:val="none" w:sz="0" w:space="0" w:color="auto"/>
            <w:right w:val="none" w:sz="0" w:space="0" w:color="auto"/>
          </w:divBdr>
        </w:div>
        <w:div w:id="1202742392">
          <w:marLeft w:val="0"/>
          <w:marRight w:val="0"/>
          <w:marTop w:val="0"/>
          <w:marBottom w:val="0"/>
          <w:divBdr>
            <w:top w:val="none" w:sz="0" w:space="0" w:color="auto"/>
            <w:left w:val="none" w:sz="0" w:space="0" w:color="auto"/>
            <w:bottom w:val="none" w:sz="0" w:space="0" w:color="auto"/>
            <w:right w:val="none" w:sz="0" w:space="0" w:color="auto"/>
          </w:divBdr>
        </w:div>
        <w:div w:id="1685744167">
          <w:marLeft w:val="0"/>
          <w:marRight w:val="0"/>
          <w:marTop w:val="0"/>
          <w:marBottom w:val="0"/>
          <w:divBdr>
            <w:top w:val="none" w:sz="0" w:space="0" w:color="auto"/>
            <w:left w:val="none" w:sz="0" w:space="0" w:color="auto"/>
            <w:bottom w:val="none" w:sz="0" w:space="0" w:color="auto"/>
            <w:right w:val="none" w:sz="0" w:space="0" w:color="auto"/>
          </w:divBdr>
        </w:div>
        <w:div w:id="2079013595">
          <w:marLeft w:val="0"/>
          <w:marRight w:val="0"/>
          <w:marTop w:val="0"/>
          <w:marBottom w:val="0"/>
          <w:divBdr>
            <w:top w:val="none" w:sz="0" w:space="0" w:color="auto"/>
            <w:left w:val="none" w:sz="0" w:space="0" w:color="auto"/>
            <w:bottom w:val="none" w:sz="0" w:space="0" w:color="auto"/>
            <w:right w:val="none" w:sz="0" w:space="0" w:color="auto"/>
          </w:divBdr>
        </w:div>
        <w:div w:id="103353889">
          <w:marLeft w:val="0"/>
          <w:marRight w:val="0"/>
          <w:marTop w:val="0"/>
          <w:marBottom w:val="0"/>
          <w:divBdr>
            <w:top w:val="none" w:sz="0" w:space="0" w:color="auto"/>
            <w:left w:val="none" w:sz="0" w:space="0" w:color="auto"/>
            <w:bottom w:val="none" w:sz="0" w:space="0" w:color="auto"/>
            <w:right w:val="none" w:sz="0" w:space="0" w:color="auto"/>
          </w:divBdr>
        </w:div>
        <w:div w:id="469371471">
          <w:marLeft w:val="0"/>
          <w:marRight w:val="0"/>
          <w:marTop w:val="0"/>
          <w:marBottom w:val="0"/>
          <w:divBdr>
            <w:top w:val="none" w:sz="0" w:space="0" w:color="auto"/>
            <w:left w:val="none" w:sz="0" w:space="0" w:color="auto"/>
            <w:bottom w:val="none" w:sz="0" w:space="0" w:color="auto"/>
            <w:right w:val="none" w:sz="0" w:space="0" w:color="auto"/>
          </w:divBdr>
        </w:div>
        <w:div w:id="1898393015">
          <w:marLeft w:val="0"/>
          <w:marRight w:val="0"/>
          <w:marTop w:val="0"/>
          <w:marBottom w:val="0"/>
          <w:divBdr>
            <w:top w:val="none" w:sz="0" w:space="0" w:color="auto"/>
            <w:left w:val="none" w:sz="0" w:space="0" w:color="auto"/>
            <w:bottom w:val="none" w:sz="0" w:space="0" w:color="auto"/>
            <w:right w:val="none" w:sz="0" w:space="0" w:color="auto"/>
          </w:divBdr>
        </w:div>
        <w:div w:id="1752316479">
          <w:marLeft w:val="0"/>
          <w:marRight w:val="0"/>
          <w:marTop w:val="0"/>
          <w:marBottom w:val="0"/>
          <w:divBdr>
            <w:top w:val="none" w:sz="0" w:space="0" w:color="auto"/>
            <w:left w:val="none" w:sz="0" w:space="0" w:color="auto"/>
            <w:bottom w:val="none" w:sz="0" w:space="0" w:color="auto"/>
            <w:right w:val="none" w:sz="0" w:space="0" w:color="auto"/>
          </w:divBdr>
        </w:div>
        <w:div w:id="365063918">
          <w:marLeft w:val="0"/>
          <w:marRight w:val="0"/>
          <w:marTop w:val="0"/>
          <w:marBottom w:val="0"/>
          <w:divBdr>
            <w:top w:val="none" w:sz="0" w:space="0" w:color="auto"/>
            <w:left w:val="none" w:sz="0" w:space="0" w:color="auto"/>
            <w:bottom w:val="none" w:sz="0" w:space="0" w:color="auto"/>
            <w:right w:val="none" w:sz="0" w:space="0" w:color="auto"/>
          </w:divBdr>
        </w:div>
        <w:div w:id="1088036325">
          <w:marLeft w:val="0"/>
          <w:marRight w:val="0"/>
          <w:marTop w:val="0"/>
          <w:marBottom w:val="0"/>
          <w:divBdr>
            <w:top w:val="none" w:sz="0" w:space="0" w:color="auto"/>
            <w:left w:val="none" w:sz="0" w:space="0" w:color="auto"/>
            <w:bottom w:val="none" w:sz="0" w:space="0" w:color="auto"/>
            <w:right w:val="none" w:sz="0" w:space="0" w:color="auto"/>
          </w:divBdr>
        </w:div>
        <w:div w:id="1718312006">
          <w:marLeft w:val="0"/>
          <w:marRight w:val="0"/>
          <w:marTop w:val="0"/>
          <w:marBottom w:val="0"/>
          <w:divBdr>
            <w:top w:val="none" w:sz="0" w:space="0" w:color="auto"/>
            <w:left w:val="none" w:sz="0" w:space="0" w:color="auto"/>
            <w:bottom w:val="none" w:sz="0" w:space="0" w:color="auto"/>
            <w:right w:val="none" w:sz="0" w:space="0" w:color="auto"/>
          </w:divBdr>
        </w:div>
        <w:div w:id="387068809">
          <w:marLeft w:val="0"/>
          <w:marRight w:val="0"/>
          <w:marTop w:val="0"/>
          <w:marBottom w:val="0"/>
          <w:divBdr>
            <w:top w:val="none" w:sz="0" w:space="0" w:color="auto"/>
            <w:left w:val="none" w:sz="0" w:space="0" w:color="auto"/>
            <w:bottom w:val="none" w:sz="0" w:space="0" w:color="auto"/>
            <w:right w:val="none" w:sz="0" w:space="0" w:color="auto"/>
          </w:divBdr>
        </w:div>
        <w:div w:id="369381337">
          <w:marLeft w:val="0"/>
          <w:marRight w:val="0"/>
          <w:marTop w:val="0"/>
          <w:marBottom w:val="0"/>
          <w:divBdr>
            <w:top w:val="none" w:sz="0" w:space="0" w:color="auto"/>
            <w:left w:val="none" w:sz="0" w:space="0" w:color="auto"/>
            <w:bottom w:val="none" w:sz="0" w:space="0" w:color="auto"/>
            <w:right w:val="none" w:sz="0" w:space="0" w:color="auto"/>
          </w:divBdr>
        </w:div>
        <w:div w:id="1528173922">
          <w:marLeft w:val="0"/>
          <w:marRight w:val="0"/>
          <w:marTop w:val="0"/>
          <w:marBottom w:val="0"/>
          <w:divBdr>
            <w:top w:val="none" w:sz="0" w:space="0" w:color="auto"/>
            <w:left w:val="none" w:sz="0" w:space="0" w:color="auto"/>
            <w:bottom w:val="none" w:sz="0" w:space="0" w:color="auto"/>
            <w:right w:val="none" w:sz="0" w:space="0" w:color="auto"/>
          </w:divBdr>
        </w:div>
        <w:div w:id="1476408100">
          <w:marLeft w:val="0"/>
          <w:marRight w:val="0"/>
          <w:marTop w:val="0"/>
          <w:marBottom w:val="0"/>
          <w:divBdr>
            <w:top w:val="none" w:sz="0" w:space="0" w:color="auto"/>
            <w:left w:val="none" w:sz="0" w:space="0" w:color="auto"/>
            <w:bottom w:val="none" w:sz="0" w:space="0" w:color="auto"/>
            <w:right w:val="none" w:sz="0" w:space="0" w:color="auto"/>
          </w:divBdr>
        </w:div>
        <w:div w:id="297538649">
          <w:marLeft w:val="0"/>
          <w:marRight w:val="0"/>
          <w:marTop w:val="0"/>
          <w:marBottom w:val="0"/>
          <w:divBdr>
            <w:top w:val="none" w:sz="0" w:space="0" w:color="auto"/>
            <w:left w:val="none" w:sz="0" w:space="0" w:color="auto"/>
            <w:bottom w:val="none" w:sz="0" w:space="0" w:color="auto"/>
            <w:right w:val="none" w:sz="0" w:space="0" w:color="auto"/>
          </w:divBdr>
        </w:div>
        <w:div w:id="555122133">
          <w:marLeft w:val="0"/>
          <w:marRight w:val="0"/>
          <w:marTop w:val="0"/>
          <w:marBottom w:val="0"/>
          <w:divBdr>
            <w:top w:val="none" w:sz="0" w:space="0" w:color="auto"/>
            <w:left w:val="none" w:sz="0" w:space="0" w:color="auto"/>
            <w:bottom w:val="none" w:sz="0" w:space="0" w:color="auto"/>
            <w:right w:val="none" w:sz="0" w:space="0" w:color="auto"/>
          </w:divBdr>
        </w:div>
        <w:div w:id="268509145">
          <w:marLeft w:val="0"/>
          <w:marRight w:val="0"/>
          <w:marTop w:val="0"/>
          <w:marBottom w:val="0"/>
          <w:divBdr>
            <w:top w:val="none" w:sz="0" w:space="0" w:color="auto"/>
            <w:left w:val="none" w:sz="0" w:space="0" w:color="auto"/>
            <w:bottom w:val="none" w:sz="0" w:space="0" w:color="auto"/>
            <w:right w:val="none" w:sz="0" w:space="0" w:color="auto"/>
          </w:divBdr>
        </w:div>
        <w:div w:id="1506749843">
          <w:marLeft w:val="0"/>
          <w:marRight w:val="0"/>
          <w:marTop w:val="0"/>
          <w:marBottom w:val="0"/>
          <w:divBdr>
            <w:top w:val="none" w:sz="0" w:space="0" w:color="auto"/>
            <w:left w:val="none" w:sz="0" w:space="0" w:color="auto"/>
            <w:bottom w:val="none" w:sz="0" w:space="0" w:color="auto"/>
            <w:right w:val="none" w:sz="0" w:space="0" w:color="auto"/>
          </w:divBdr>
        </w:div>
        <w:div w:id="46539718">
          <w:marLeft w:val="0"/>
          <w:marRight w:val="0"/>
          <w:marTop w:val="0"/>
          <w:marBottom w:val="0"/>
          <w:divBdr>
            <w:top w:val="none" w:sz="0" w:space="0" w:color="auto"/>
            <w:left w:val="none" w:sz="0" w:space="0" w:color="auto"/>
            <w:bottom w:val="none" w:sz="0" w:space="0" w:color="auto"/>
            <w:right w:val="none" w:sz="0" w:space="0" w:color="auto"/>
          </w:divBdr>
        </w:div>
        <w:div w:id="2053848122">
          <w:marLeft w:val="0"/>
          <w:marRight w:val="0"/>
          <w:marTop w:val="0"/>
          <w:marBottom w:val="0"/>
          <w:divBdr>
            <w:top w:val="none" w:sz="0" w:space="0" w:color="auto"/>
            <w:left w:val="none" w:sz="0" w:space="0" w:color="auto"/>
            <w:bottom w:val="none" w:sz="0" w:space="0" w:color="auto"/>
            <w:right w:val="none" w:sz="0" w:space="0" w:color="auto"/>
          </w:divBdr>
        </w:div>
        <w:div w:id="258218592">
          <w:marLeft w:val="0"/>
          <w:marRight w:val="0"/>
          <w:marTop w:val="0"/>
          <w:marBottom w:val="0"/>
          <w:divBdr>
            <w:top w:val="none" w:sz="0" w:space="0" w:color="auto"/>
            <w:left w:val="none" w:sz="0" w:space="0" w:color="auto"/>
            <w:bottom w:val="none" w:sz="0" w:space="0" w:color="auto"/>
            <w:right w:val="none" w:sz="0" w:space="0" w:color="auto"/>
          </w:divBdr>
        </w:div>
        <w:div w:id="1551304929">
          <w:marLeft w:val="0"/>
          <w:marRight w:val="0"/>
          <w:marTop w:val="0"/>
          <w:marBottom w:val="0"/>
          <w:divBdr>
            <w:top w:val="none" w:sz="0" w:space="0" w:color="auto"/>
            <w:left w:val="none" w:sz="0" w:space="0" w:color="auto"/>
            <w:bottom w:val="none" w:sz="0" w:space="0" w:color="auto"/>
            <w:right w:val="none" w:sz="0" w:space="0" w:color="auto"/>
          </w:divBdr>
        </w:div>
        <w:div w:id="513344617">
          <w:marLeft w:val="0"/>
          <w:marRight w:val="0"/>
          <w:marTop w:val="0"/>
          <w:marBottom w:val="0"/>
          <w:divBdr>
            <w:top w:val="none" w:sz="0" w:space="0" w:color="auto"/>
            <w:left w:val="none" w:sz="0" w:space="0" w:color="auto"/>
            <w:bottom w:val="none" w:sz="0" w:space="0" w:color="auto"/>
            <w:right w:val="none" w:sz="0" w:space="0" w:color="auto"/>
          </w:divBdr>
        </w:div>
        <w:div w:id="1030687275">
          <w:marLeft w:val="0"/>
          <w:marRight w:val="0"/>
          <w:marTop w:val="0"/>
          <w:marBottom w:val="0"/>
          <w:divBdr>
            <w:top w:val="none" w:sz="0" w:space="0" w:color="auto"/>
            <w:left w:val="none" w:sz="0" w:space="0" w:color="auto"/>
            <w:bottom w:val="none" w:sz="0" w:space="0" w:color="auto"/>
            <w:right w:val="none" w:sz="0" w:space="0" w:color="auto"/>
          </w:divBdr>
        </w:div>
        <w:div w:id="740493285">
          <w:marLeft w:val="0"/>
          <w:marRight w:val="0"/>
          <w:marTop w:val="0"/>
          <w:marBottom w:val="0"/>
          <w:divBdr>
            <w:top w:val="none" w:sz="0" w:space="0" w:color="auto"/>
            <w:left w:val="none" w:sz="0" w:space="0" w:color="auto"/>
            <w:bottom w:val="none" w:sz="0" w:space="0" w:color="auto"/>
            <w:right w:val="none" w:sz="0" w:space="0" w:color="auto"/>
          </w:divBdr>
        </w:div>
      </w:divsChild>
    </w:div>
    <w:div w:id="1704789814">
      <w:bodyDiv w:val="1"/>
      <w:marLeft w:val="0"/>
      <w:marRight w:val="0"/>
      <w:marTop w:val="0"/>
      <w:marBottom w:val="0"/>
      <w:divBdr>
        <w:top w:val="none" w:sz="0" w:space="0" w:color="auto"/>
        <w:left w:val="none" w:sz="0" w:space="0" w:color="auto"/>
        <w:bottom w:val="none" w:sz="0" w:space="0" w:color="auto"/>
        <w:right w:val="none" w:sz="0" w:space="0" w:color="auto"/>
      </w:divBdr>
    </w:div>
    <w:div w:id="1717512520">
      <w:bodyDiv w:val="1"/>
      <w:marLeft w:val="0"/>
      <w:marRight w:val="0"/>
      <w:marTop w:val="0"/>
      <w:marBottom w:val="0"/>
      <w:divBdr>
        <w:top w:val="none" w:sz="0" w:space="0" w:color="auto"/>
        <w:left w:val="none" w:sz="0" w:space="0" w:color="auto"/>
        <w:bottom w:val="none" w:sz="0" w:space="0" w:color="auto"/>
        <w:right w:val="none" w:sz="0" w:space="0" w:color="auto"/>
      </w:divBdr>
    </w:div>
    <w:div w:id="1720737895">
      <w:bodyDiv w:val="1"/>
      <w:marLeft w:val="0"/>
      <w:marRight w:val="0"/>
      <w:marTop w:val="0"/>
      <w:marBottom w:val="0"/>
      <w:divBdr>
        <w:top w:val="none" w:sz="0" w:space="0" w:color="auto"/>
        <w:left w:val="none" w:sz="0" w:space="0" w:color="auto"/>
        <w:bottom w:val="none" w:sz="0" w:space="0" w:color="auto"/>
        <w:right w:val="none" w:sz="0" w:space="0" w:color="auto"/>
      </w:divBdr>
    </w:div>
    <w:div w:id="1879854480">
      <w:bodyDiv w:val="1"/>
      <w:marLeft w:val="0"/>
      <w:marRight w:val="0"/>
      <w:marTop w:val="0"/>
      <w:marBottom w:val="0"/>
      <w:divBdr>
        <w:top w:val="none" w:sz="0" w:space="0" w:color="auto"/>
        <w:left w:val="none" w:sz="0" w:space="0" w:color="auto"/>
        <w:bottom w:val="none" w:sz="0" w:space="0" w:color="auto"/>
        <w:right w:val="none" w:sz="0" w:space="0" w:color="auto"/>
      </w:divBdr>
    </w:div>
    <w:div w:id="1929070776">
      <w:bodyDiv w:val="1"/>
      <w:marLeft w:val="0"/>
      <w:marRight w:val="0"/>
      <w:marTop w:val="0"/>
      <w:marBottom w:val="0"/>
      <w:divBdr>
        <w:top w:val="none" w:sz="0" w:space="0" w:color="auto"/>
        <w:left w:val="none" w:sz="0" w:space="0" w:color="auto"/>
        <w:bottom w:val="none" w:sz="0" w:space="0" w:color="auto"/>
        <w:right w:val="none" w:sz="0" w:space="0" w:color="auto"/>
      </w:divBdr>
    </w:div>
    <w:div w:id="1964844784">
      <w:bodyDiv w:val="1"/>
      <w:marLeft w:val="0"/>
      <w:marRight w:val="0"/>
      <w:marTop w:val="0"/>
      <w:marBottom w:val="0"/>
      <w:divBdr>
        <w:top w:val="none" w:sz="0" w:space="0" w:color="auto"/>
        <w:left w:val="none" w:sz="0" w:space="0" w:color="auto"/>
        <w:bottom w:val="none" w:sz="0" w:space="0" w:color="auto"/>
        <w:right w:val="none" w:sz="0" w:space="0" w:color="auto"/>
      </w:divBdr>
    </w:div>
    <w:div w:id="2023974662">
      <w:bodyDiv w:val="1"/>
      <w:marLeft w:val="0"/>
      <w:marRight w:val="0"/>
      <w:marTop w:val="0"/>
      <w:marBottom w:val="0"/>
      <w:divBdr>
        <w:top w:val="none" w:sz="0" w:space="0" w:color="auto"/>
        <w:left w:val="none" w:sz="0" w:space="0" w:color="auto"/>
        <w:bottom w:val="none" w:sz="0" w:space="0" w:color="auto"/>
        <w:right w:val="none" w:sz="0" w:space="0" w:color="auto"/>
      </w:divBdr>
    </w:div>
    <w:div w:id="2065326085">
      <w:bodyDiv w:val="1"/>
      <w:marLeft w:val="0"/>
      <w:marRight w:val="0"/>
      <w:marTop w:val="0"/>
      <w:marBottom w:val="0"/>
      <w:divBdr>
        <w:top w:val="none" w:sz="0" w:space="0" w:color="auto"/>
        <w:left w:val="none" w:sz="0" w:space="0" w:color="auto"/>
        <w:bottom w:val="none" w:sz="0" w:space="0" w:color="auto"/>
        <w:right w:val="none" w:sz="0" w:space="0" w:color="auto"/>
      </w:divBdr>
    </w:div>
    <w:div w:id="2079671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Len31</b:Tag>
    <b:SourceType>Book</b:SourceType>
    <b:Guid>{558EC54D-CD89-452D-89DC-1FF1FA7989B9}</b:Guid>
    <b:Title>Cohesion, Proceedings of the Physical Society, Vol. 43, No 5., pp. 461-482</b:Title>
    <b:Year>1931</b:Year>
    <b:Author>
      <b:Author>
        <b:NameList>
          <b:Person>
            <b:Last>L.E.</b:Last>
            <b:First>Lennard-Jones</b:First>
          </b:Person>
        </b:NameList>
      </b:Author>
    </b:Author>
    <b:RefOrder>1</b:RefOrder>
  </b:Source>
</b:Sources>
</file>

<file path=customXml/itemProps1.xml><?xml version="1.0" encoding="utf-8"?>
<ds:datastoreItem xmlns:ds="http://schemas.openxmlformats.org/officeDocument/2006/customXml" ds:itemID="{DA41A9F7-0DE1-4102-B7D4-F412F0F17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2068</TotalTime>
  <Pages>57</Pages>
  <Words>6983</Words>
  <Characters>41898</Characters>
  <Application>Microsoft Office Word</Application>
  <DocSecurity>0</DocSecurity>
  <Lines>349</Lines>
  <Paragraphs>97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48784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noname</dc:creator>
  <cp:lastModifiedBy>Łukasz Rauch</cp:lastModifiedBy>
  <cp:revision>101</cp:revision>
  <cp:lastPrinted>2012-06-29T13:32:00Z</cp:lastPrinted>
  <dcterms:created xsi:type="dcterms:W3CDTF">2012-06-29T12:50:00Z</dcterms:created>
  <dcterms:modified xsi:type="dcterms:W3CDTF">2014-07-24T06:13:00Z</dcterms:modified>
</cp:coreProperties>
</file>